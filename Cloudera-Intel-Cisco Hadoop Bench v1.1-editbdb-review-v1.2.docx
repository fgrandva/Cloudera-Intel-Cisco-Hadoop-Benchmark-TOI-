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664A" w:rsidRPr="00745040" w:rsidRDefault="00154DA1" w:rsidP="00714251">
      <w:pPr>
        <w:rPr>
          <w:rFonts w:ascii="Calibri" w:hAnsi="Calibri" w:cs="Calibri"/>
          <w:b/>
          <w:bCs/>
          <w:color w:val="1F497D"/>
          <w:sz w:val="32"/>
          <w:szCs w:val="32"/>
          <w:lang w:val="en-US"/>
        </w:rPr>
      </w:pPr>
      <w:bookmarkStart w:id="0" w:name="_GoBack"/>
      <w:bookmarkEnd w:id="0"/>
      <w:r w:rsidRPr="00745040">
        <w:rPr>
          <w:rFonts w:ascii="Calibri" w:hAnsi="Calibri" w:cs="Calibri"/>
          <w:b/>
          <w:bCs/>
          <w:color w:val="1F497D"/>
          <w:sz w:val="32"/>
          <w:szCs w:val="32"/>
          <w:lang w:val="en-US"/>
        </w:rPr>
        <w:t>Cloudera-Intel-Cisco Hadoop Benchmark TOI</w:t>
      </w:r>
      <w:r w:rsidR="00D6664A" w:rsidRPr="00745040">
        <w:rPr>
          <w:rFonts w:ascii="Calibri" w:hAnsi="Calibri" w:cs="Calibri"/>
          <w:b/>
          <w:bCs/>
          <w:color w:val="1F497D"/>
          <w:sz w:val="32"/>
          <w:szCs w:val="32"/>
          <w:lang w:val="en-US"/>
        </w:rPr>
        <w:t xml:space="preserve"> (External)</w:t>
      </w:r>
    </w:p>
    <w:p w:rsidR="00D6664A" w:rsidRPr="00723285" w:rsidRDefault="00154DA1" w:rsidP="00714251">
      <w:pPr>
        <w:rPr>
          <w:rFonts w:ascii="Calibri" w:hAnsi="Calibri" w:cs="Calibri"/>
          <w:b/>
          <w:bCs/>
          <w:color w:val="1F497D"/>
          <w:sz w:val="32"/>
          <w:szCs w:val="32"/>
          <w:lang w:val="en-US"/>
        </w:rPr>
      </w:pPr>
      <w:r w:rsidRPr="00723285">
        <w:rPr>
          <w:rFonts w:ascii="Calibri" w:hAnsi="Calibri" w:cs="Calibri"/>
          <w:b/>
          <w:bCs/>
          <w:color w:val="1F497D"/>
          <w:sz w:val="32"/>
          <w:szCs w:val="32"/>
          <w:lang w:val="en-US"/>
        </w:rPr>
        <w:t xml:space="preserve">What matters in </w:t>
      </w:r>
      <w:r w:rsidR="0045031E" w:rsidRPr="00723285">
        <w:rPr>
          <w:rFonts w:ascii="Calibri" w:hAnsi="Calibri" w:cs="Calibri"/>
          <w:b/>
          <w:bCs/>
          <w:color w:val="1F497D"/>
          <w:sz w:val="32"/>
          <w:szCs w:val="32"/>
          <w:lang w:val="en-US"/>
        </w:rPr>
        <w:t>a</w:t>
      </w:r>
      <w:r w:rsidRPr="00723285">
        <w:rPr>
          <w:rFonts w:ascii="Calibri" w:hAnsi="Calibri" w:cs="Calibri"/>
          <w:b/>
          <w:bCs/>
          <w:color w:val="1F497D"/>
          <w:sz w:val="32"/>
          <w:szCs w:val="32"/>
          <w:lang w:val="en-US"/>
        </w:rPr>
        <w:t xml:space="preserve"> Hadoop </w:t>
      </w:r>
      <w:r w:rsidR="0045031E" w:rsidRPr="00723285">
        <w:rPr>
          <w:rFonts w:ascii="Calibri" w:hAnsi="Calibri" w:cs="Calibri"/>
          <w:b/>
          <w:bCs/>
          <w:color w:val="1F497D"/>
          <w:sz w:val="32"/>
          <w:szCs w:val="32"/>
          <w:lang w:val="en-US"/>
        </w:rPr>
        <w:t>Cluster?</w:t>
      </w:r>
    </w:p>
    <w:p w:rsidR="00D6664A" w:rsidRPr="00723285" w:rsidRDefault="00D6664A">
      <w:pPr>
        <w:rPr>
          <w:lang w:val="en-US"/>
        </w:rPr>
      </w:pPr>
    </w:p>
    <w:p w:rsidR="00154DA1" w:rsidRPr="00723285" w:rsidRDefault="00154DA1">
      <w:pPr>
        <w:rPr>
          <w:lang w:val="en-US"/>
        </w:rPr>
      </w:pPr>
      <w:r w:rsidRPr="00723285">
        <w:rPr>
          <w:lang w:val="en-US"/>
        </w:rPr>
        <w:t>Woody</w:t>
      </w:r>
      <w:r w:rsidR="003A3CCD" w:rsidRPr="00723285">
        <w:rPr>
          <w:lang w:val="en-US"/>
        </w:rPr>
        <w:t xml:space="preserve"> </w:t>
      </w:r>
      <w:r w:rsidR="0045031E" w:rsidRPr="00723285">
        <w:rPr>
          <w:lang w:val="en-US"/>
        </w:rPr>
        <w:t>Christy</w:t>
      </w:r>
      <w:r w:rsidR="00DC36E3" w:rsidRPr="00723285">
        <w:rPr>
          <w:lang w:val="en-US"/>
        </w:rPr>
        <w:t xml:space="preserve"> </w:t>
      </w:r>
      <w:r w:rsidR="003A3CCD" w:rsidRPr="00723285">
        <w:rPr>
          <w:lang w:val="en-US"/>
        </w:rPr>
        <w:t>(Cloudera)</w:t>
      </w:r>
      <w:r w:rsidR="0045031E" w:rsidRPr="00723285">
        <w:rPr>
          <w:lang w:val="en-US"/>
        </w:rPr>
        <w:t xml:space="preserve"> </w:t>
      </w:r>
      <w:r w:rsidR="0045031E" w:rsidRPr="00745040">
        <w:rPr>
          <w:rStyle w:val="Hyperlink"/>
          <w:lang w:val="en-US"/>
        </w:rPr>
        <w:t>wchristy@cloudera.com</w:t>
      </w:r>
    </w:p>
    <w:p w:rsidR="003A3CCD" w:rsidRPr="00723285" w:rsidRDefault="003A3CCD">
      <w:pPr>
        <w:rPr>
          <w:lang w:val="en-US"/>
        </w:rPr>
      </w:pPr>
    </w:p>
    <w:p w:rsidR="003A3CCD" w:rsidRPr="00723285" w:rsidRDefault="003A3CCD">
      <w:pPr>
        <w:rPr>
          <w:lang w:val="en-US"/>
        </w:rPr>
      </w:pPr>
      <w:r w:rsidRPr="00723285">
        <w:rPr>
          <w:lang w:val="en-US"/>
        </w:rPr>
        <w:t>Patrick Schotts (Intel)</w:t>
      </w:r>
      <w:r w:rsidR="0045031E" w:rsidRPr="00723285">
        <w:rPr>
          <w:lang w:val="en-US"/>
        </w:rPr>
        <w:t xml:space="preserve"> </w:t>
      </w:r>
      <w:hyperlink r:id="rId9" w:history="1">
        <w:r w:rsidR="0045031E" w:rsidRPr="00723285">
          <w:rPr>
            <w:rStyle w:val="Hyperlink"/>
            <w:lang w:val="en-US"/>
          </w:rPr>
          <w:t>patrick.schots@intel.com</w:t>
        </w:r>
      </w:hyperlink>
    </w:p>
    <w:p w:rsidR="00D6664A" w:rsidRPr="00723285" w:rsidRDefault="00D6664A">
      <w:pPr>
        <w:rPr>
          <w:lang w:val="en-US"/>
        </w:rPr>
      </w:pPr>
    </w:p>
    <w:p w:rsidR="00C66E37" w:rsidRPr="00723285" w:rsidRDefault="00154DA1" w:rsidP="00714251">
      <w:pPr>
        <w:rPr>
          <w:color w:val="1F497D"/>
          <w:lang w:val="en-US"/>
        </w:rPr>
      </w:pPr>
      <w:r w:rsidRPr="00723285">
        <w:rPr>
          <w:lang w:val="en-US"/>
        </w:rPr>
        <w:t>Floris Grandvarlet</w:t>
      </w:r>
      <w:r w:rsidR="0045031E" w:rsidRPr="00723285">
        <w:rPr>
          <w:lang w:val="en-US"/>
        </w:rPr>
        <w:t xml:space="preserve"> (Cisco)</w:t>
      </w:r>
      <w:r w:rsidR="0045031E" w:rsidRPr="00723285">
        <w:rPr>
          <w:color w:val="1F497D"/>
          <w:lang w:val="en-US"/>
        </w:rPr>
        <w:t xml:space="preserve"> </w:t>
      </w:r>
      <w:r w:rsidR="00BF6967" w:rsidRPr="00723285">
        <w:rPr>
          <w:rStyle w:val="Hyperlink"/>
          <w:lang w:val="en-US"/>
        </w:rPr>
        <w:t>f</w:t>
      </w:r>
      <w:r w:rsidRPr="00723285">
        <w:rPr>
          <w:rStyle w:val="Hyperlink"/>
          <w:lang w:val="en-US"/>
        </w:rPr>
        <w:t>loris.grandvarlet</w:t>
      </w:r>
      <w:r w:rsidR="00C66E37" w:rsidRPr="00723285">
        <w:rPr>
          <w:rStyle w:val="Hyperlink"/>
          <w:lang w:val="en-US"/>
        </w:rPr>
        <w:t>@cisco.com</w:t>
      </w:r>
    </w:p>
    <w:p w:rsidR="00C66E37" w:rsidRPr="00723285" w:rsidRDefault="00C66E37" w:rsidP="00714251">
      <w:pPr>
        <w:rPr>
          <w:color w:val="1F497D"/>
          <w:lang w:val="en-US"/>
        </w:rPr>
      </w:pPr>
    </w:p>
    <w:p w:rsidR="00D6664A" w:rsidRPr="00745040" w:rsidRDefault="002558B5" w:rsidP="00714251">
      <w:pPr>
        <w:rPr>
          <w:color w:val="1F497D"/>
          <w:lang w:val="en-US"/>
        </w:rPr>
      </w:pPr>
      <w:r w:rsidRPr="00745040">
        <w:rPr>
          <w:color w:val="1F497D"/>
          <w:lang w:val="en-US"/>
        </w:rPr>
        <w:t>Version 1.</w:t>
      </w:r>
      <w:r w:rsidR="004C7BC2">
        <w:rPr>
          <w:color w:val="1F497D"/>
          <w:lang w:val="en-US"/>
        </w:rPr>
        <w:t>1</w:t>
      </w:r>
      <w:r w:rsidRPr="00745040">
        <w:rPr>
          <w:color w:val="1F497D"/>
          <w:lang w:val="en-US"/>
        </w:rPr>
        <w:t>0</w:t>
      </w:r>
    </w:p>
    <w:p w:rsidR="00D6664A" w:rsidRPr="00745040" w:rsidRDefault="00A41EF2" w:rsidP="00714251">
      <w:pPr>
        <w:rPr>
          <w:color w:val="1F497D"/>
          <w:lang w:val="en-US"/>
        </w:rPr>
      </w:pPr>
      <w:r w:rsidRPr="00745040">
        <w:rPr>
          <w:color w:val="1F497D"/>
          <w:lang w:val="en-US"/>
        </w:rPr>
        <w:t xml:space="preserve">Last Update: </w:t>
      </w:r>
      <w:r w:rsidR="00D04B1D" w:rsidRPr="00745040">
        <w:rPr>
          <w:color w:val="1F497D"/>
          <w:lang w:val="en-US"/>
        </w:rPr>
        <w:fldChar w:fldCharType="begin"/>
      </w:r>
      <w:r w:rsidR="00BF6967" w:rsidRPr="00745040">
        <w:rPr>
          <w:color w:val="1F497D"/>
          <w:lang w:val="en-US"/>
        </w:rPr>
        <w:instrText xml:space="preserve"> DATE \@ "dd/MM/yyyy" </w:instrText>
      </w:r>
      <w:r w:rsidR="00D04B1D" w:rsidRPr="00745040">
        <w:rPr>
          <w:color w:val="1F497D"/>
          <w:lang w:val="en-US"/>
        </w:rPr>
        <w:fldChar w:fldCharType="separate"/>
      </w:r>
      <w:r w:rsidR="00B1561B">
        <w:rPr>
          <w:noProof/>
          <w:color w:val="1F497D"/>
          <w:lang w:val="en-US"/>
        </w:rPr>
        <w:t>01/04/2015</w:t>
      </w:r>
      <w:r w:rsidR="00D04B1D" w:rsidRPr="00745040">
        <w:rPr>
          <w:color w:val="1F497D"/>
          <w:lang w:val="en-US"/>
        </w:rPr>
        <w:fldChar w:fldCharType="end"/>
      </w:r>
    </w:p>
    <w:p w:rsidR="00D6664A" w:rsidRPr="00745040" w:rsidRDefault="00D6664A" w:rsidP="001C749E">
      <w:pPr>
        <w:rPr>
          <w:lang w:val="en-US"/>
        </w:rPr>
      </w:pPr>
    </w:p>
    <w:p w:rsidR="00D6664A" w:rsidRPr="00745040" w:rsidRDefault="00D6664A" w:rsidP="001C749E">
      <w:pPr>
        <w:rPr>
          <w:lang w:val="en-US"/>
        </w:rPr>
      </w:pPr>
    </w:p>
    <w:p w:rsidR="00D6664A" w:rsidRPr="00745040" w:rsidRDefault="00D6664A" w:rsidP="001654AB">
      <w:pPr>
        <w:jc w:val="center"/>
        <w:rPr>
          <w:b/>
          <w:lang w:val="en-US"/>
        </w:rPr>
      </w:pPr>
      <w:r w:rsidRPr="00745040">
        <w:rPr>
          <w:b/>
          <w:lang w:val="en-US"/>
        </w:rPr>
        <w:t>Modification History</w:t>
      </w:r>
    </w:p>
    <w:p w:rsidR="00D6664A" w:rsidRPr="00745040" w:rsidRDefault="00D6664A" w:rsidP="001C749E">
      <w:pPr>
        <w:rPr>
          <w:lang w:val="en-US"/>
        </w:rPr>
      </w:pPr>
    </w:p>
    <w:p w:rsidR="00D6664A" w:rsidRPr="00745040" w:rsidRDefault="00D6664A" w:rsidP="001654AB">
      <w:pPr>
        <w:jc w:val="center"/>
        <w:rPr>
          <w:b/>
          <w:sz w:val="20"/>
          <w:lang w:val="en-US"/>
        </w:rPr>
      </w:pPr>
    </w:p>
    <w:p w:rsidR="00A74C3C" w:rsidRPr="00745040" w:rsidRDefault="00A74C3C" w:rsidP="001654AB">
      <w:pPr>
        <w:jc w:val="center"/>
        <w:rPr>
          <w:b/>
          <w:sz w:val="20"/>
          <w:lang w:val="en-US"/>
        </w:rPr>
        <w:sectPr w:rsidR="00A74C3C" w:rsidRPr="00745040" w:rsidSect="00BC3070">
          <w:footerReference w:type="even" r:id="rId10"/>
          <w:footerReference w:type="default" r:id="rId11"/>
          <w:pgSz w:w="11900" w:h="16840"/>
          <w:pgMar w:top="1440" w:right="1800" w:bottom="1440" w:left="1800" w:header="708" w:footer="708" w:gutter="0"/>
          <w:cols w:space="708"/>
        </w:sect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42"/>
        <w:gridCol w:w="1560"/>
        <w:gridCol w:w="1842"/>
        <w:gridCol w:w="4395"/>
      </w:tblGrid>
      <w:tr w:rsidR="00D6664A" w:rsidRPr="00723285" w:rsidTr="00E2605E">
        <w:tc>
          <w:tcPr>
            <w:tcW w:w="1242" w:type="dxa"/>
          </w:tcPr>
          <w:p w:rsidR="00D6664A" w:rsidRPr="00745040" w:rsidRDefault="00D6664A" w:rsidP="006D55F7">
            <w:pPr>
              <w:jc w:val="center"/>
              <w:rPr>
                <w:b/>
                <w:sz w:val="20"/>
                <w:lang w:val="en-US"/>
              </w:rPr>
            </w:pPr>
            <w:r w:rsidRPr="00745040">
              <w:rPr>
                <w:b/>
                <w:sz w:val="20"/>
                <w:lang w:val="en-US"/>
              </w:rPr>
              <w:lastRenderedPageBreak/>
              <w:t>Revision</w:t>
            </w:r>
          </w:p>
        </w:tc>
        <w:tc>
          <w:tcPr>
            <w:tcW w:w="1560" w:type="dxa"/>
          </w:tcPr>
          <w:p w:rsidR="00D6664A" w:rsidRPr="00745040" w:rsidRDefault="00D6664A" w:rsidP="006D55F7">
            <w:pPr>
              <w:jc w:val="center"/>
              <w:rPr>
                <w:b/>
                <w:sz w:val="20"/>
                <w:lang w:val="en-US"/>
              </w:rPr>
            </w:pPr>
            <w:r w:rsidRPr="00745040">
              <w:rPr>
                <w:b/>
                <w:sz w:val="20"/>
                <w:lang w:val="en-US"/>
              </w:rPr>
              <w:t>Date</w:t>
            </w:r>
          </w:p>
        </w:tc>
        <w:tc>
          <w:tcPr>
            <w:tcW w:w="1842" w:type="dxa"/>
          </w:tcPr>
          <w:p w:rsidR="00D6664A" w:rsidRPr="00745040" w:rsidRDefault="00D6664A" w:rsidP="006D55F7">
            <w:pPr>
              <w:jc w:val="center"/>
              <w:rPr>
                <w:b/>
                <w:sz w:val="20"/>
                <w:lang w:val="en-US"/>
              </w:rPr>
            </w:pPr>
            <w:r w:rsidRPr="00745040">
              <w:rPr>
                <w:b/>
                <w:sz w:val="20"/>
                <w:lang w:val="en-US"/>
              </w:rPr>
              <w:t>Originator</w:t>
            </w:r>
          </w:p>
        </w:tc>
        <w:tc>
          <w:tcPr>
            <w:tcW w:w="4395" w:type="dxa"/>
          </w:tcPr>
          <w:p w:rsidR="00D6664A" w:rsidRPr="00745040" w:rsidRDefault="00D6664A" w:rsidP="006D55F7">
            <w:pPr>
              <w:jc w:val="center"/>
              <w:rPr>
                <w:b/>
                <w:sz w:val="20"/>
                <w:lang w:val="en-US"/>
              </w:rPr>
            </w:pPr>
            <w:r w:rsidRPr="00745040">
              <w:rPr>
                <w:b/>
                <w:sz w:val="20"/>
                <w:lang w:val="en-US"/>
              </w:rPr>
              <w:t>Comments</w:t>
            </w:r>
          </w:p>
        </w:tc>
      </w:tr>
      <w:tr w:rsidR="00D6664A" w:rsidRPr="00723285" w:rsidTr="00E2605E">
        <w:tc>
          <w:tcPr>
            <w:tcW w:w="1242" w:type="dxa"/>
          </w:tcPr>
          <w:p w:rsidR="00D6664A" w:rsidRPr="00745040" w:rsidRDefault="00D6664A" w:rsidP="001C749E">
            <w:pPr>
              <w:rPr>
                <w:sz w:val="20"/>
                <w:lang w:val="en-US"/>
              </w:rPr>
            </w:pPr>
            <w:r w:rsidRPr="00745040">
              <w:rPr>
                <w:sz w:val="20"/>
                <w:lang w:val="en-US"/>
              </w:rPr>
              <w:t>Initial</w:t>
            </w:r>
          </w:p>
        </w:tc>
        <w:tc>
          <w:tcPr>
            <w:tcW w:w="1560" w:type="dxa"/>
          </w:tcPr>
          <w:p w:rsidR="00D6664A" w:rsidRPr="00745040" w:rsidRDefault="00BF6967" w:rsidP="001C749E">
            <w:pPr>
              <w:rPr>
                <w:sz w:val="20"/>
                <w:lang w:val="en-US"/>
              </w:rPr>
            </w:pPr>
            <w:r w:rsidRPr="00745040">
              <w:rPr>
                <w:sz w:val="20"/>
                <w:lang w:val="en-US"/>
              </w:rPr>
              <w:t>14/01/2015</w:t>
            </w:r>
          </w:p>
        </w:tc>
        <w:tc>
          <w:tcPr>
            <w:tcW w:w="1842" w:type="dxa"/>
          </w:tcPr>
          <w:p w:rsidR="00D6664A" w:rsidRPr="00745040" w:rsidRDefault="00154DA1" w:rsidP="001C749E">
            <w:pPr>
              <w:rPr>
                <w:sz w:val="20"/>
                <w:lang w:val="en-US"/>
              </w:rPr>
            </w:pPr>
            <w:r w:rsidRPr="00745040">
              <w:rPr>
                <w:sz w:val="20"/>
                <w:lang w:val="en-US"/>
              </w:rPr>
              <w:t>Floris Grandvarlet</w:t>
            </w:r>
          </w:p>
        </w:tc>
        <w:tc>
          <w:tcPr>
            <w:tcW w:w="4395" w:type="dxa"/>
          </w:tcPr>
          <w:p w:rsidR="00D6664A" w:rsidRPr="00745040" w:rsidRDefault="00D6664A" w:rsidP="001C749E">
            <w:pPr>
              <w:rPr>
                <w:sz w:val="20"/>
                <w:lang w:val="en-US"/>
              </w:rPr>
            </w:pPr>
            <w:r w:rsidRPr="00745040">
              <w:rPr>
                <w:sz w:val="20"/>
                <w:lang w:val="en-US"/>
              </w:rPr>
              <w:t>Initial draft</w:t>
            </w:r>
            <w:r w:rsidR="007C7CEF" w:rsidRPr="00745040">
              <w:rPr>
                <w:sz w:val="20"/>
                <w:lang w:val="en-US"/>
              </w:rPr>
              <w:t>, including only test 1-5 CPU w/o Executive summary</w:t>
            </w:r>
          </w:p>
        </w:tc>
      </w:tr>
      <w:tr w:rsidR="00154DA1" w:rsidRPr="00723285" w:rsidTr="00E2605E">
        <w:tc>
          <w:tcPr>
            <w:tcW w:w="1242" w:type="dxa"/>
          </w:tcPr>
          <w:p w:rsidR="00154DA1" w:rsidRPr="00745040" w:rsidRDefault="00154DA1" w:rsidP="001C749E">
            <w:pPr>
              <w:rPr>
                <w:sz w:val="20"/>
                <w:lang w:val="en-US"/>
              </w:rPr>
            </w:pPr>
            <w:r w:rsidRPr="00745040">
              <w:rPr>
                <w:sz w:val="20"/>
                <w:lang w:val="en-US"/>
              </w:rPr>
              <w:t xml:space="preserve"> </w:t>
            </w:r>
            <w:r w:rsidR="009430FE" w:rsidRPr="00745040">
              <w:rPr>
                <w:sz w:val="20"/>
                <w:lang w:val="en-US"/>
              </w:rPr>
              <w:t>V0.02</w:t>
            </w:r>
          </w:p>
        </w:tc>
        <w:tc>
          <w:tcPr>
            <w:tcW w:w="1560" w:type="dxa"/>
          </w:tcPr>
          <w:p w:rsidR="00154DA1" w:rsidRPr="00745040" w:rsidRDefault="00154DA1" w:rsidP="001C749E">
            <w:pPr>
              <w:rPr>
                <w:sz w:val="20"/>
                <w:lang w:val="en-US"/>
              </w:rPr>
            </w:pPr>
            <w:r w:rsidRPr="00745040">
              <w:rPr>
                <w:sz w:val="20"/>
                <w:lang w:val="en-US"/>
              </w:rPr>
              <w:t xml:space="preserve"> </w:t>
            </w:r>
            <w:r w:rsidR="009430FE" w:rsidRPr="00745040">
              <w:rPr>
                <w:sz w:val="20"/>
                <w:lang w:val="en-US"/>
              </w:rPr>
              <w:t>19/01/2015</w:t>
            </w:r>
          </w:p>
        </w:tc>
        <w:tc>
          <w:tcPr>
            <w:tcW w:w="1842" w:type="dxa"/>
          </w:tcPr>
          <w:p w:rsidR="00154DA1" w:rsidRPr="00745040" w:rsidRDefault="009430FE" w:rsidP="001C749E">
            <w:pPr>
              <w:rPr>
                <w:sz w:val="20"/>
                <w:lang w:val="en-US"/>
              </w:rPr>
            </w:pPr>
            <w:r w:rsidRPr="00745040">
              <w:rPr>
                <w:sz w:val="20"/>
                <w:lang w:val="en-US"/>
              </w:rPr>
              <w:t>Floris Grandvarlet</w:t>
            </w:r>
          </w:p>
        </w:tc>
        <w:tc>
          <w:tcPr>
            <w:tcW w:w="4395" w:type="dxa"/>
          </w:tcPr>
          <w:p w:rsidR="00154DA1" w:rsidRPr="00745040" w:rsidRDefault="009430FE" w:rsidP="00A74C3C">
            <w:pPr>
              <w:rPr>
                <w:sz w:val="20"/>
                <w:lang w:val="en-US"/>
              </w:rPr>
            </w:pPr>
            <w:r w:rsidRPr="00745040">
              <w:rPr>
                <w:sz w:val="20"/>
                <w:lang w:val="en-US"/>
              </w:rPr>
              <w:t>Initial draft, including test 6-12, w/o Executive summary</w:t>
            </w:r>
          </w:p>
        </w:tc>
      </w:tr>
      <w:tr w:rsidR="00154DA1" w:rsidRPr="00723285" w:rsidTr="002558B5">
        <w:trPr>
          <w:trHeight w:val="313"/>
        </w:trPr>
        <w:tc>
          <w:tcPr>
            <w:tcW w:w="1242" w:type="dxa"/>
          </w:tcPr>
          <w:p w:rsidR="00154DA1" w:rsidRPr="00745040" w:rsidRDefault="00022C44" w:rsidP="001C749E">
            <w:pPr>
              <w:rPr>
                <w:sz w:val="20"/>
                <w:lang w:val="en-US"/>
              </w:rPr>
            </w:pPr>
            <w:r w:rsidRPr="00745040">
              <w:rPr>
                <w:sz w:val="20"/>
                <w:lang w:val="en-US"/>
              </w:rPr>
              <w:t>V0.03</w:t>
            </w:r>
          </w:p>
        </w:tc>
        <w:tc>
          <w:tcPr>
            <w:tcW w:w="1560" w:type="dxa"/>
          </w:tcPr>
          <w:p w:rsidR="00154DA1" w:rsidRPr="00745040" w:rsidRDefault="00022C44" w:rsidP="001C749E">
            <w:pPr>
              <w:rPr>
                <w:sz w:val="20"/>
                <w:lang w:val="en-US"/>
              </w:rPr>
            </w:pPr>
            <w:r w:rsidRPr="00745040">
              <w:rPr>
                <w:sz w:val="20"/>
                <w:lang w:val="en-US"/>
              </w:rPr>
              <w:t>26/01/2015</w:t>
            </w:r>
          </w:p>
        </w:tc>
        <w:tc>
          <w:tcPr>
            <w:tcW w:w="1842" w:type="dxa"/>
          </w:tcPr>
          <w:p w:rsidR="00154DA1" w:rsidRPr="00745040" w:rsidRDefault="00022C44" w:rsidP="001C749E">
            <w:pPr>
              <w:rPr>
                <w:sz w:val="20"/>
                <w:lang w:val="en-US"/>
              </w:rPr>
            </w:pPr>
            <w:r w:rsidRPr="00745040">
              <w:rPr>
                <w:sz w:val="20"/>
                <w:lang w:val="en-US"/>
              </w:rPr>
              <w:t>Floris Grandvarlet</w:t>
            </w:r>
          </w:p>
        </w:tc>
        <w:tc>
          <w:tcPr>
            <w:tcW w:w="4395" w:type="dxa"/>
          </w:tcPr>
          <w:p w:rsidR="00154DA1" w:rsidRPr="00745040" w:rsidRDefault="00022C44" w:rsidP="00A74C3C">
            <w:pPr>
              <w:rPr>
                <w:sz w:val="20"/>
                <w:lang w:val="en-US"/>
              </w:rPr>
            </w:pPr>
            <w:r w:rsidRPr="00745040">
              <w:rPr>
                <w:sz w:val="20"/>
                <w:lang w:val="en-US"/>
              </w:rPr>
              <w:t>Inc exec summary</w:t>
            </w:r>
            <w:r w:rsidR="00462D3C" w:rsidRPr="00745040">
              <w:rPr>
                <w:sz w:val="20"/>
                <w:lang w:val="en-US"/>
              </w:rPr>
              <w:t xml:space="preserve"> and security section</w:t>
            </w:r>
          </w:p>
        </w:tc>
      </w:tr>
      <w:tr w:rsidR="00462D3C" w:rsidRPr="00723285" w:rsidTr="00E2605E">
        <w:tc>
          <w:tcPr>
            <w:tcW w:w="1242" w:type="dxa"/>
          </w:tcPr>
          <w:p w:rsidR="00462D3C" w:rsidRPr="00745040" w:rsidRDefault="002558B5" w:rsidP="001C749E">
            <w:pPr>
              <w:rPr>
                <w:sz w:val="20"/>
                <w:lang w:val="en-US"/>
              </w:rPr>
            </w:pPr>
            <w:r w:rsidRPr="00745040">
              <w:rPr>
                <w:sz w:val="20"/>
                <w:lang w:val="en-US"/>
              </w:rPr>
              <w:t>V1.00</w:t>
            </w:r>
          </w:p>
        </w:tc>
        <w:tc>
          <w:tcPr>
            <w:tcW w:w="1560" w:type="dxa"/>
          </w:tcPr>
          <w:p w:rsidR="00462D3C" w:rsidRPr="00745040" w:rsidRDefault="009B7658" w:rsidP="001C749E">
            <w:pPr>
              <w:rPr>
                <w:sz w:val="20"/>
                <w:lang w:val="en-US"/>
              </w:rPr>
            </w:pPr>
            <w:r w:rsidRPr="00745040">
              <w:rPr>
                <w:sz w:val="20"/>
                <w:lang w:val="en-US"/>
              </w:rPr>
              <w:t>05/03/2015</w:t>
            </w:r>
          </w:p>
        </w:tc>
        <w:tc>
          <w:tcPr>
            <w:tcW w:w="1842" w:type="dxa"/>
          </w:tcPr>
          <w:p w:rsidR="00462D3C" w:rsidRPr="00745040" w:rsidRDefault="009B7658" w:rsidP="001C749E">
            <w:pPr>
              <w:rPr>
                <w:sz w:val="20"/>
                <w:lang w:val="en-US"/>
              </w:rPr>
            </w:pPr>
            <w:r w:rsidRPr="00745040">
              <w:rPr>
                <w:sz w:val="20"/>
                <w:lang w:val="en-US"/>
              </w:rPr>
              <w:t>Floris Grandvarlet</w:t>
            </w:r>
          </w:p>
        </w:tc>
        <w:tc>
          <w:tcPr>
            <w:tcW w:w="4395" w:type="dxa"/>
          </w:tcPr>
          <w:p w:rsidR="00462D3C" w:rsidRPr="00745040" w:rsidRDefault="009B7658" w:rsidP="00A74C3C">
            <w:pPr>
              <w:rPr>
                <w:sz w:val="20"/>
                <w:lang w:val="en-US"/>
              </w:rPr>
            </w:pPr>
            <w:r w:rsidRPr="00745040">
              <w:rPr>
                <w:sz w:val="20"/>
                <w:lang w:val="en-US"/>
              </w:rPr>
              <w:t>Inc Khartik (Cisco), Patrick (Intel) comments</w:t>
            </w:r>
          </w:p>
        </w:tc>
      </w:tr>
      <w:tr w:rsidR="00462D3C" w:rsidRPr="00723285" w:rsidTr="00E2605E">
        <w:tc>
          <w:tcPr>
            <w:tcW w:w="1242" w:type="dxa"/>
          </w:tcPr>
          <w:p w:rsidR="00462D3C" w:rsidRPr="00745040" w:rsidRDefault="004C7BC2" w:rsidP="001C749E">
            <w:pPr>
              <w:rPr>
                <w:sz w:val="20"/>
                <w:lang w:val="en-US"/>
              </w:rPr>
            </w:pPr>
            <w:r>
              <w:rPr>
                <w:sz w:val="20"/>
                <w:lang w:val="en-US"/>
              </w:rPr>
              <w:t>V1.1</w:t>
            </w:r>
          </w:p>
        </w:tc>
        <w:tc>
          <w:tcPr>
            <w:tcW w:w="1560" w:type="dxa"/>
          </w:tcPr>
          <w:p w:rsidR="00462D3C" w:rsidRPr="00745040" w:rsidRDefault="004C7BC2" w:rsidP="001C749E">
            <w:pPr>
              <w:rPr>
                <w:sz w:val="20"/>
                <w:lang w:val="en-US"/>
              </w:rPr>
            </w:pPr>
            <w:r>
              <w:rPr>
                <w:sz w:val="20"/>
                <w:lang w:val="en-US"/>
              </w:rPr>
              <w:t>19/03/2015</w:t>
            </w:r>
          </w:p>
        </w:tc>
        <w:tc>
          <w:tcPr>
            <w:tcW w:w="1842" w:type="dxa"/>
          </w:tcPr>
          <w:p w:rsidR="00462D3C" w:rsidRPr="00745040" w:rsidRDefault="004C7BC2" w:rsidP="001C749E">
            <w:pPr>
              <w:rPr>
                <w:sz w:val="20"/>
                <w:lang w:val="en-US"/>
              </w:rPr>
            </w:pPr>
            <w:r>
              <w:rPr>
                <w:sz w:val="20"/>
                <w:lang w:val="en-US"/>
              </w:rPr>
              <w:t>Floris Grandvarlet</w:t>
            </w:r>
          </w:p>
        </w:tc>
        <w:tc>
          <w:tcPr>
            <w:tcW w:w="4395" w:type="dxa"/>
          </w:tcPr>
          <w:p w:rsidR="00462D3C" w:rsidRPr="00745040" w:rsidRDefault="004C7BC2" w:rsidP="00A74C3C">
            <w:pPr>
              <w:rPr>
                <w:sz w:val="20"/>
                <w:lang w:val="en-US"/>
              </w:rPr>
            </w:pPr>
            <w:r>
              <w:rPr>
                <w:sz w:val="20"/>
                <w:lang w:val="en-US"/>
              </w:rPr>
              <w:t>All tech-review changes/comments processed</w:t>
            </w:r>
          </w:p>
        </w:tc>
      </w:tr>
      <w:tr w:rsidR="00462D3C" w:rsidRPr="00723285" w:rsidTr="00E2605E">
        <w:tc>
          <w:tcPr>
            <w:tcW w:w="1242" w:type="dxa"/>
          </w:tcPr>
          <w:p w:rsidR="00462D3C" w:rsidRPr="00745040" w:rsidRDefault="00462D3C" w:rsidP="001C749E">
            <w:pPr>
              <w:rPr>
                <w:sz w:val="20"/>
                <w:lang w:val="en-US"/>
              </w:rPr>
            </w:pPr>
          </w:p>
        </w:tc>
        <w:tc>
          <w:tcPr>
            <w:tcW w:w="1560" w:type="dxa"/>
          </w:tcPr>
          <w:p w:rsidR="00462D3C" w:rsidRPr="00745040" w:rsidRDefault="00462D3C" w:rsidP="001C749E">
            <w:pPr>
              <w:rPr>
                <w:sz w:val="20"/>
                <w:lang w:val="en-US"/>
              </w:rPr>
            </w:pPr>
          </w:p>
        </w:tc>
        <w:tc>
          <w:tcPr>
            <w:tcW w:w="1842" w:type="dxa"/>
          </w:tcPr>
          <w:p w:rsidR="00462D3C" w:rsidRPr="00745040" w:rsidRDefault="00462D3C" w:rsidP="001C749E">
            <w:pPr>
              <w:rPr>
                <w:sz w:val="20"/>
                <w:lang w:val="en-US"/>
              </w:rPr>
            </w:pPr>
          </w:p>
        </w:tc>
        <w:tc>
          <w:tcPr>
            <w:tcW w:w="4395" w:type="dxa"/>
          </w:tcPr>
          <w:p w:rsidR="00462D3C" w:rsidRPr="00745040" w:rsidRDefault="00462D3C" w:rsidP="00A74C3C">
            <w:pPr>
              <w:rPr>
                <w:sz w:val="20"/>
                <w:lang w:val="en-US"/>
              </w:rPr>
            </w:pPr>
          </w:p>
        </w:tc>
      </w:tr>
    </w:tbl>
    <w:p w:rsidR="00D6664A" w:rsidRPr="00745040" w:rsidRDefault="00D6664A" w:rsidP="001C749E">
      <w:pPr>
        <w:rPr>
          <w:lang w:val="en-US"/>
        </w:rPr>
        <w:sectPr w:rsidR="00D6664A" w:rsidRPr="00745040" w:rsidSect="001654AB">
          <w:type w:val="continuous"/>
          <w:pgSz w:w="11900" w:h="16840"/>
          <w:pgMar w:top="1440" w:right="1800" w:bottom="1440" w:left="1800" w:header="708" w:footer="708" w:gutter="0"/>
          <w:cols w:space="708"/>
        </w:sectPr>
      </w:pPr>
    </w:p>
    <w:p w:rsidR="00D6664A" w:rsidRPr="00745040" w:rsidRDefault="00D6664A" w:rsidP="001C749E">
      <w:pPr>
        <w:rPr>
          <w:lang w:val="en-US"/>
        </w:rPr>
      </w:pPr>
    </w:p>
    <w:p w:rsidR="003A3CCD" w:rsidRPr="00723285" w:rsidRDefault="003A3CCD" w:rsidP="003A3CCD">
      <w:pPr>
        <w:pStyle w:val="SP295042"/>
        <w:spacing w:before="440" w:after="200"/>
        <w:rPr>
          <w:color w:val="000000"/>
          <w:sz w:val="34"/>
          <w:szCs w:val="34"/>
        </w:rPr>
      </w:pPr>
      <w:r w:rsidRPr="00723285">
        <w:rPr>
          <w:rStyle w:val="SC1533"/>
        </w:rPr>
        <w:t>Acknowledgments</w:t>
      </w:r>
    </w:p>
    <w:p w:rsidR="00D6664A" w:rsidRPr="00745040" w:rsidRDefault="003A3CCD" w:rsidP="003A3CCD">
      <w:pPr>
        <w:rPr>
          <w:rStyle w:val="SC1628"/>
          <w:lang w:val="en-US"/>
        </w:rPr>
      </w:pPr>
      <w:r w:rsidRPr="00745040">
        <w:rPr>
          <w:rStyle w:val="SC1628"/>
          <w:lang w:val="en-US"/>
        </w:rPr>
        <w:t xml:space="preserve">The authors acknowledge </w:t>
      </w:r>
      <w:r w:rsidR="000479C7" w:rsidRPr="00745040">
        <w:rPr>
          <w:rStyle w:val="SC1628"/>
          <w:lang w:val="en-US"/>
        </w:rPr>
        <w:t xml:space="preserve">the </w:t>
      </w:r>
      <w:r w:rsidRPr="00745040">
        <w:rPr>
          <w:rStyle w:val="SC1628"/>
          <w:lang w:val="en-US"/>
        </w:rPr>
        <w:t xml:space="preserve">contributions of: </w:t>
      </w:r>
    </w:p>
    <w:p w:rsidR="00BC097A" w:rsidRPr="00745040" w:rsidRDefault="00BC097A" w:rsidP="003A3CCD">
      <w:pPr>
        <w:rPr>
          <w:rStyle w:val="SC1628"/>
          <w:lang w:val="en-US"/>
        </w:rPr>
      </w:pPr>
    </w:p>
    <w:p w:rsidR="00BC097A" w:rsidRPr="00745040" w:rsidRDefault="00BC097A" w:rsidP="00BC097A">
      <w:pPr>
        <w:rPr>
          <w:lang w:val="en-US"/>
        </w:rPr>
      </w:pPr>
      <w:commentRangeStart w:id="1"/>
      <w:r w:rsidRPr="00745040">
        <w:rPr>
          <w:rFonts w:ascii="Intel Clear" w:hAnsi="Intel Clear"/>
          <w:sz w:val="20"/>
          <w:lang w:val="en-US"/>
        </w:rPr>
        <w:t>Intel</w:t>
      </w:r>
      <w:commentRangeEnd w:id="1"/>
      <w:r w:rsidR="0075658C" w:rsidRPr="00745040">
        <w:rPr>
          <w:rStyle w:val="CommentReference"/>
          <w:lang w:val="en-US"/>
        </w:rPr>
        <w:commentReference w:id="1"/>
      </w:r>
      <w:r w:rsidRPr="00745040">
        <w:rPr>
          <w:rFonts w:ascii="Intel Clear" w:hAnsi="Intel Clear"/>
          <w:sz w:val="20"/>
          <w:lang w:val="en-US"/>
        </w:rPr>
        <w:t>:</w:t>
      </w:r>
    </w:p>
    <w:p w:rsidR="00BC097A" w:rsidRPr="00745040" w:rsidRDefault="000479C7" w:rsidP="00BC097A">
      <w:pPr>
        <w:rPr>
          <w:lang w:val="en-US"/>
        </w:rPr>
      </w:pPr>
      <w:r w:rsidRPr="00745040">
        <w:rPr>
          <w:rFonts w:ascii="Intel Clear" w:hAnsi="Intel Clear"/>
          <w:sz w:val="20"/>
          <w:lang w:val="en-US"/>
        </w:rPr>
        <w:t xml:space="preserve">Gert </w:t>
      </w:r>
      <w:r w:rsidR="00BC097A" w:rsidRPr="00745040">
        <w:rPr>
          <w:rFonts w:ascii="Intel Clear" w:hAnsi="Intel Clear"/>
          <w:sz w:val="20"/>
          <w:lang w:val="en-US"/>
        </w:rPr>
        <w:t>Pauwels</w:t>
      </w:r>
      <w:r w:rsidR="0075658C" w:rsidRPr="00745040">
        <w:rPr>
          <w:rFonts w:ascii="Intel Clear" w:hAnsi="Intel Clear"/>
          <w:sz w:val="20"/>
          <w:lang w:val="en-US"/>
        </w:rPr>
        <w:t>,</w:t>
      </w:r>
      <w:r w:rsidRPr="00745040">
        <w:rPr>
          <w:rFonts w:ascii="Intel Clear" w:hAnsi="Intel Clear"/>
          <w:sz w:val="20"/>
          <w:lang w:val="en-US"/>
        </w:rPr>
        <w:t xml:space="preserve"> </w:t>
      </w:r>
      <w:hyperlink r:id="rId13" w:history="1">
        <w:r w:rsidR="00BC097A" w:rsidRPr="00745040">
          <w:rPr>
            <w:rStyle w:val="Hyperlink"/>
            <w:rFonts w:ascii="Intel Clear" w:hAnsi="Intel Clear"/>
            <w:sz w:val="20"/>
            <w:lang w:val="en-US"/>
          </w:rPr>
          <w:t>Gert.Pauwels@intel.com</w:t>
        </w:r>
      </w:hyperlink>
    </w:p>
    <w:p w:rsidR="00BC097A" w:rsidRPr="00745040" w:rsidRDefault="000479C7" w:rsidP="00BC097A">
      <w:pPr>
        <w:rPr>
          <w:lang w:val="en-US"/>
        </w:rPr>
      </w:pPr>
      <w:r w:rsidRPr="00745040">
        <w:rPr>
          <w:rFonts w:ascii="Intel Clear" w:hAnsi="Intel Clear"/>
          <w:sz w:val="20"/>
          <w:lang w:val="en-US"/>
        </w:rPr>
        <w:t xml:space="preserve">Rob </w:t>
      </w:r>
      <w:r w:rsidR="00BC097A" w:rsidRPr="00745040">
        <w:rPr>
          <w:rFonts w:ascii="Intel Clear" w:hAnsi="Intel Clear"/>
          <w:sz w:val="20"/>
          <w:lang w:val="en-US"/>
        </w:rPr>
        <w:t>Kypriotakis</w:t>
      </w:r>
      <w:r w:rsidR="0075658C" w:rsidRPr="00745040">
        <w:rPr>
          <w:rFonts w:ascii="Intel Clear" w:hAnsi="Intel Clear"/>
          <w:sz w:val="20"/>
          <w:lang w:val="en-US"/>
        </w:rPr>
        <w:t>,</w:t>
      </w:r>
      <w:r w:rsidRPr="00745040">
        <w:rPr>
          <w:rFonts w:ascii="Intel Clear" w:hAnsi="Intel Clear"/>
          <w:sz w:val="20"/>
          <w:lang w:val="en-US"/>
        </w:rPr>
        <w:t xml:space="preserve"> </w:t>
      </w:r>
      <w:hyperlink r:id="rId14" w:history="1">
        <w:r w:rsidR="00BC097A" w:rsidRPr="00745040">
          <w:rPr>
            <w:rStyle w:val="Hyperlink"/>
            <w:rFonts w:ascii="Intel Clear" w:hAnsi="Intel Clear"/>
            <w:sz w:val="20"/>
            <w:lang w:val="en-US"/>
          </w:rPr>
          <w:t>rob.kypriotakis@intel.com</w:t>
        </w:r>
      </w:hyperlink>
    </w:p>
    <w:p w:rsidR="00BC097A" w:rsidRPr="00745040" w:rsidRDefault="000479C7" w:rsidP="00BC097A">
      <w:pPr>
        <w:rPr>
          <w:lang w:val="en-US"/>
        </w:rPr>
      </w:pPr>
      <w:r w:rsidRPr="00745040">
        <w:rPr>
          <w:rFonts w:ascii="Intel Clear" w:hAnsi="Intel Clear"/>
          <w:sz w:val="20"/>
          <w:lang w:val="en-US"/>
        </w:rPr>
        <w:t xml:space="preserve">Richard B. </w:t>
      </w:r>
      <w:r w:rsidR="00BC097A" w:rsidRPr="00745040">
        <w:rPr>
          <w:rFonts w:ascii="Intel Clear" w:hAnsi="Intel Clear"/>
          <w:sz w:val="20"/>
          <w:lang w:val="en-US"/>
        </w:rPr>
        <w:t>Pilling</w:t>
      </w:r>
      <w:r w:rsidR="0075658C" w:rsidRPr="00745040">
        <w:rPr>
          <w:rFonts w:ascii="Intel Clear" w:hAnsi="Intel Clear"/>
          <w:sz w:val="20"/>
          <w:lang w:val="en-US"/>
        </w:rPr>
        <w:t>,</w:t>
      </w:r>
      <w:r w:rsidRPr="00745040">
        <w:rPr>
          <w:rFonts w:ascii="Intel Clear" w:hAnsi="Intel Clear"/>
          <w:sz w:val="20"/>
          <w:lang w:val="en-US"/>
        </w:rPr>
        <w:t xml:space="preserve"> </w:t>
      </w:r>
      <w:hyperlink r:id="rId15" w:history="1">
        <w:r w:rsidR="00BC097A" w:rsidRPr="00745040">
          <w:rPr>
            <w:rStyle w:val="Hyperlink"/>
            <w:rFonts w:ascii="Intel Clear" w:hAnsi="Intel Clear"/>
            <w:sz w:val="20"/>
            <w:lang w:val="en-US"/>
          </w:rPr>
          <w:t>richard.b.pilling@intel.com</w:t>
        </w:r>
      </w:hyperlink>
    </w:p>
    <w:p w:rsidR="00BC097A" w:rsidRPr="00745040" w:rsidRDefault="000479C7" w:rsidP="00BC097A">
      <w:pPr>
        <w:rPr>
          <w:lang w:val="en-US"/>
        </w:rPr>
      </w:pPr>
      <w:r w:rsidRPr="00745040">
        <w:rPr>
          <w:rFonts w:ascii="Intel Clear" w:hAnsi="Intel Clear"/>
          <w:sz w:val="20"/>
          <w:lang w:val="en-US"/>
        </w:rPr>
        <w:t xml:space="preserve">Stephen G. </w:t>
      </w:r>
      <w:r w:rsidR="00BC097A" w:rsidRPr="00745040">
        <w:rPr>
          <w:rFonts w:ascii="Intel Clear" w:hAnsi="Intel Clear"/>
          <w:sz w:val="20"/>
          <w:lang w:val="en-US"/>
        </w:rPr>
        <w:t>Anderson</w:t>
      </w:r>
      <w:r w:rsidR="0075658C" w:rsidRPr="00745040">
        <w:rPr>
          <w:rFonts w:ascii="Intel Clear" w:hAnsi="Intel Clear"/>
          <w:sz w:val="20"/>
          <w:lang w:val="en-US"/>
        </w:rPr>
        <w:t>,</w:t>
      </w:r>
      <w:r w:rsidRPr="00745040">
        <w:rPr>
          <w:rFonts w:ascii="Intel Clear" w:hAnsi="Intel Clear"/>
          <w:sz w:val="20"/>
          <w:lang w:val="en-US"/>
        </w:rPr>
        <w:t xml:space="preserve"> </w:t>
      </w:r>
      <w:hyperlink r:id="rId16" w:history="1">
        <w:r w:rsidR="00BC097A" w:rsidRPr="00745040">
          <w:rPr>
            <w:rStyle w:val="Hyperlink"/>
            <w:rFonts w:ascii="Intel Clear" w:hAnsi="Intel Clear"/>
            <w:sz w:val="20"/>
            <w:lang w:val="en-US"/>
          </w:rPr>
          <w:t>stephen.g.anderson@intel.com</w:t>
        </w:r>
      </w:hyperlink>
    </w:p>
    <w:p w:rsidR="00BC097A" w:rsidRDefault="000479C7" w:rsidP="00BC097A">
      <w:pPr>
        <w:rPr>
          <w:rStyle w:val="Hyperlink"/>
          <w:rFonts w:ascii="Intel Clear" w:hAnsi="Intel Clear"/>
          <w:sz w:val="20"/>
          <w:lang w:val="en-US"/>
        </w:rPr>
      </w:pPr>
      <w:r w:rsidRPr="00745040">
        <w:rPr>
          <w:rFonts w:ascii="Intel Clear" w:hAnsi="Intel Clear"/>
          <w:sz w:val="20"/>
          <w:lang w:val="en-US"/>
        </w:rPr>
        <w:t xml:space="preserve">Patrick </w:t>
      </w:r>
      <w:r w:rsidR="00BC097A" w:rsidRPr="00745040">
        <w:rPr>
          <w:rFonts w:ascii="Intel Clear" w:hAnsi="Intel Clear"/>
          <w:sz w:val="20"/>
          <w:lang w:val="en-US"/>
        </w:rPr>
        <w:t>Schots</w:t>
      </w:r>
      <w:r w:rsidR="0075658C" w:rsidRPr="00745040">
        <w:rPr>
          <w:rFonts w:ascii="Intel Clear" w:hAnsi="Intel Clear"/>
          <w:sz w:val="20"/>
          <w:lang w:val="en-US"/>
        </w:rPr>
        <w:t>,</w:t>
      </w:r>
      <w:r w:rsidRPr="00745040">
        <w:rPr>
          <w:rFonts w:ascii="Intel Clear" w:hAnsi="Intel Clear"/>
          <w:sz w:val="20"/>
          <w:lang w:val="en-US"/>
        </w:rPr>
        <w:t xml:space="preserve"> </w:t>
      </w:r>
      <w:hyperlink r:id="rId17" w:history="1">
        <w:r w:rsidR="00BC097A" w:rsidRPr="00745040">
          <w:rPr>
            <w:rStyle w:val="Hyperlink"/>
            <w:rFonts w:ascii="Intel Clear" w:hAnsi="Intel Clear"/>
            <w:sz w:val="20"/>
            <w:lang w:val="en-US"/>
          </w:rPr>
          <w:t>patrick.schots@intel.com</w:t>
        </w:r>
      </w:hyperlink>
    </w:p>
    <w:p w:rsidR="00DB62B2" w:rsidRPr="00745040" w:rsidRDefault="00DB62B2" w:rsidP="00BC097A">
      <w:pPr>
        <w:rPr>
          <w:lang w:val="en-US"/>
        </w:rPr>
      </w:pPr>
      <w:r w:rsidRPr="00DB62B2">
        <w:rPr>
          <w:rFonts w:ascii="Intel Clear" w:hAnsi="Intel Clear"/>
          <w:sz w:val="20"/>
          <w:lang w:val="en-US"/>
        </w:rPr>
        <w:t>Jacob A</w:t>
      </w:r>
      <w:r w:rsidRPr="00BC207D">
        <w:t xml:space="preserve"> </w:t>
      </w:r>
      <w:hyperlink r:id="rId18" w:history="1">
        <w:r w:rsidRPr="00DB62B2">
          <w:rPr>
            <w:rStyle w:val="Hyperlink"/>
            <w:rFonts w:ascii="Intel Clear" w:hAnsi="Intel Clear"/>
            <w:sz w:val="20"/>
            <w:lang w:val="en-US"/>
          </w:rPr>
          <w:t>jacob.a.ohara@intel.com</w:t>
        </w:r>
      </w:hyperlink>
    </w:p>
    <w:p w:rsidR="00BC097A" w:rsidRPr="00DB62B2" w:rsidRDefault="00BC097A" w:rsidP="00BC097A">
      <w:pPr>
        <w:rPr>
          <w:b/>
          <w:lang w:val="en-US"/>
        </w:rPr>
      </w:pPr>
      <w:r w:rsidRPr="00DB62B2">
        <w:rPr>
          <w:rFonts w:ascii="Calibri" w:hAnsi="Calibri"/>
          <w:b/>
          <w:sz w:val="22"/>
          <w:szCs w:val="22"/>
          <w:lang w:val="en-US"/>
        </w:rPr>
        <w:t> </w:t>
      </w:r>
    </w:p>
    <w:p w:rsidR="00BC097A" w:rsidRPr="00745040" w:rsidRDefault="00BC097A" w:rsidP="00BC097A">
      <w:pPr>
        <w:rPr>
          <w:lang w:val="en-US"/>
        </w:rPr>
      </w:pPr>
      <w:r w:rsidRPr="00745040">
        <w:rPr>
          <w:rFonts w:ascii="Intel Clear" w:hAnsi="Intel Clear"/>
          <w:sz w:val="20"/>
          <w:lang w:val="en-US"/>
        </w:rPr>
        <w:t>Cisco:</w:t>
      </w:r>
    </w:p>
    <w:p w:rsidR="00BC097A" w:rsidRPr="00745040" w:rsidRDefault="00BC097A" w:rsidP="00BC097A">
      <w:pPr>
        <w:rPr>
          <w:lang w:val="en-US"/>
        </w:rPr>
      </w:pPr>
      <w:r w:rsidRPr="00745040">
        <w:rPr>
          <w:rFonts w:ascii="Intel Clear" w:hAnsi="Intel Clear"/>
          <w:sz w:val="20"/>
          <w:lang w:val="en-US"/>
        </w:rPr>
        <w:t>Floris Grandvarlet</w:t>
      </w:r>
      <w:r w:rsidR="0075658C" w:rsidRPr="00745040">
        <w:rPr>
          <w:rFonts w:ascii="Intel Clear" w:hAnsi="Intel Clear"/>
          <w:sz w:val="20"/>
          <w:lang w:val="en-US"/>
        </w:rPr>
        <w:t>,</w:t>
      </w:r>
      <w:r w:rsidRPr="00745040">
        <w:rPr>
          <w:rFonts w:ascii="Intel Clear" w:hAnsi="Intel Clear"/>
          <w:sz w:val="20"/>
          <w:lang w:val="en-US"/>
        </w:rPr>
        <w:t xml:space="preserve"> </w:t>
      </w:r>
      <w:hyperlink r:id="rId19" w:history="1">
        <w:r w:rsidRPr="00745040">
          <w:rPr>
            <w:rStyle w:val="Hyperlink"/>
            <w:rFonts w:ascii="Intel Clear" w:hAnsi="Intel Clear"/>
            <w:sz w:val="20"/>
            <w:lang w:val="en-US"/>
          </w:rPr>
          <w:t>floris.grandvarlet@cisco.com</w:t>
        </w:r>
      </w:hyperlink>
    </w:p>
    <w:p w:rsidR="00BC097A" w:rsidRPr="00745040" w:rsidRDefault="00BC097A" w:rsidP="00BC097A">
      <w:pPr>
        <w:rPr>
          <w:lang w:val="en-US"/>
        </w:rPr>
      </w:pPr>
      <w:r w:rsidRPr="00745040">
        <w:rPr>
          <w:rFonts w:ascii="Intel Clear" w:hAnsi="Intel Clear"/>
          <w:sz w:val="20"/>
          <w:lang w:val="en-US"/>
        </w:rPr>
        <w:t>Arnaud Bassaler</w:t>
      </w:r>
      <w:r w:rsidR="0075658C" w:rsidRPr="00745040">
        <w:rPr>
          <w:rFonts w:ascii="Intel Clear" w:hAnsi="Intel Clear"/>
          <w:sz w:val="20"/>
          <w:lang w:val="en-US"/>
        </w:rPr>
        <w:t>,</w:t>
      </w:r>
      <w:r w:rsidRPr="00745040">
        <w:rPr>
          <w:rFonts w:ascii="Intel Clear" w:hAnsi="Intel Clear"/>
          <w:sz w:val="20"/>
          <w:lang w:val="en-US"/>
        </w:rPr>
        <w:t xml:space="preserve"> </w:t>
      </w:r>
      <w:hyperlink r:id="rId20" w:history="1">
        <w:r w:rsidRPr="00745040">
          <w:rPr>
            <w:rStyle w:val="Hyperlink"/>
            <w:rFonts w:ascii="Intel Clear" w:hAnsi="Intel Clear"/>
            <w:sz w:val="20"/>
            <w:lang w:val="en-US"/>
          </w:rPr>
          <w:t>abassale@cisco.com</w:t>
        </w:r>
      </w:hyperlink>
    </w:p>
    <w:p w:rsidR="00BC097A" w:rsidRPr="00745040" w:rsidRDefault="00BC097A" w:rsidP="00BC097A">
      <w:pPr>
        <w:rPr>
          <w:lang w:val="en-US"/>
        </w:rPr>
      </w:pPr>
      <w:r w:rsidRPr="00745040">
        <w:rPr>
          <w:rFonts w:ascii="Intel Clear" w:hAnsi="Intel Clear"/>
          <w:sz w:val="20"/>
          <w:lang w:val="en-US"/>
        </w:rPr>
        <w:t>Michel Sumbul</w:t>
      </w:r>
      <w:r w:rsidR="0075658C" w:rsidRPr="00745040">
        <w:rPr>
          <w:rFonts w:ascii="Intel Clear" w:hAnsi="Intel Clear"/>
          <w:sz w:val="20"/>
          <w:lang w:val="en-US"/>
        </w:rPr>
        <w:t>,</w:t>
      </w:r>
      <w:r w:rsidRPr="00745040">
        <w:rPr>
          <w:rFonts w:ascii="Intel Clear" w:hAnsi="Intel Clear"/>
          <w:sz w:val="20"/>
          <w:lang w:val="en-US"/>
        </w:rPr>
        <w:t xml:space="preserve"> </w:t>
      </w:r>
      <w:hyperlink r:id="rId21" w:history="1">
        <w:r w:rsidRPr="00745040">
          <w:rPr>
            <w:rStyle w:val="Hyperlink"/>
            <w:rFonts w:ascii="Intel Clear" w:hAnsi="Intel Clear"/>
            <w:sz w:val="20"/>
            <w:lang w:val="en-US"/>
          </w:rPr>
          <w:t>msumbul@cisco.com</w:t>
        </w:r>
      </w:hyperlink>
    </w:p>
    <w:p w:rsidR="00BC097A" w:rsidRPr="00745040" w:rsidRDefault="00BC097A" w:rsidP="00BC097A">
      <w:pPr>
        <w:rPr>
          <w:lang w:val="en-US"/>
        </w:rPr>
      </w:pPr>
      <w:r w:rsidRPr="00745040">
        <w:rPr>
          <w:rFonts w:ascii="Intel Clear" w:hAnsi="Intel Clear"/>
          <w:sz w:val="20"/>
          <w:lang w:val="en-US"/>
        </w:rPr>
        <w:t>Peter Ruttens</w:t>
      </w:r>
      <w:r w:rsidR="0075658C" w:rsidRPr="00745040">
        <w:rPr>
          <w:rFonts w:ascii="Intel Clear" w:hAnsi="Intel Clear"/>
          <w:sz w:val="20"/>
          <w:lang w:val="en-US"/>
        </w:rPr>
        <w:t>,</w:t>
      </w:r>
      <w:r w:rsidRPr="00745040">
        <w:rPr>
          <w:rFonts w:ascii="Intel Clear" w:hAnsi="Intel Clear"/>
          <w:sz w:val="20"/>
          <w:lang w:val="en-US"/>
        </w:rPr>
        <w:t xml:space="preserve"> </w:t>
      </w:r>
      <w:hyperlink r:id="rId22" w:history="1">
        <w:r w:rsidRPr="00745040">
          <w:rPr>
            <w:rStyle w:val="Hyperlink"/>
            <w:rFonts w:ascii="Intel Clear" w:hAnsi="Intel Clear"/>
            <w:sz w:val="20"/>
            <w:lang w:val="en-US"/>
          </w:rPr>
          <w:t>pruttens@cisco.com</w:t>
        </w:r>
      </w:hyperlink>
    </w:p>
    <w:p w:rsidR="00BC097A" w:rsidRPr="00745040" w:rsidRDefault="00BC097A" w:rsidP="00BC097A">
      <w:pPr>
        <w:rPr>
          <w:rFonts w:ascii="Calibri" w:hAnsi="Calibri"/>
          <w:sz w:val="22"/>
          <w:szCs w:val="22"/>
          <w:lang w:val="en-US"/>
        </w:rPr>
      </w:pPr>
    </w:p>
    <w:p w:rsidR="0075658C" w:rsidRPr="00A861EA" w:rsidRDefault="0075658C" w:rsidP="0075658C">
      <w:pPr>
        <w:rPr>
          <w:lang w:val="fr-FR"/>
        </w:rPr>
      </w:pPr>
      <w:r w:rsidRPr="00A861EA">
        <w:rPr>
          <w:rFonts w:ascii="Intel Clear" w:hAnsi="Intel Clear"/>
          <w:sz w:val="20"/>
          <w:lang w:val="fr-FR"/>
        </w:rPr>
        <w:t>Cloudera:</w:t>
      </w:r>
    </w:p>
    <w:p w:rsidR="00022C44" w:rsidRPr="00745040" w:rsidRDefault="00022C44" w:rsidP="00BC097A">
      <w:pPr>
        <w:rPr>
          <w:rStyle w:val="Hyperlink"/>
          <w:rFonts w:ascii="Intel Clear" w:hAnsi="Intel Clear"/>
          <w:sz w:val="20"/>
          <w:lang w:val="fr-FR"/>
        </w:rPr>
      </w:pPr>
      <w:r w:rsidRPr="00745040">
        <w:rPr>
          <w:rFonts w:ascii="Intel Clear" w:hAnsi="Intel Clear"/>
          <w:sz w:val="20"/>
          <w:lang w:val="fr-FR"/>
        </w:rPr>
        <w:t xml:space="preserve">Dwai Lahiri, </w:t>
      </w:r>
      <w:r w:rsidRPr="00DB62B2">
        <w:rPr>
          <w:rStyle w:val="Hyperlink"/>
          <w:rFonts w:ascii="Intel Clear" w:hAnsi="Intel Clear"/>
          <w:sz w:val="20"/>
          <w:lang w:val="fr-FR"/>
        </w:rPr>
        <w:t>dlahiri@cloudera.com</w:t>
      </w:r>
    </w:p>
    <w:p w:rsidR="00022C44" w:rsidRPr="004C7BC2" w:rsidRDefault="00D04B1D" w:rsidP="00022C44">
      <w:pPr>
        <w:rPr>
          <w:rStyle w:val="Hyperlink"/>
          <w:lang w:val="en-US"/>
        </w:rPr>
      </w:pPr>
      <w:r w:rsidRPr="004C7BC2">
        <w:rPr>
          <w:rFonts w:ascii="Intel Clear" w:hAnsi="Intel Clear"/>
          <w:sz w:val="20"/>
          <w:lang w:val="en-US"/>
        </w:rPr>
        <w:t xml:space="preserve">Kunal Kusoorkar, </w:t>
      </w:r>
      <w:hyperlink r:id="rId23" w:tgtFrame="_blank" w:history="1">
        <w:r w:rsidRPr="004C7BC2">
          <w:rPr>
            <w:rStyle w:val="Hyperlink"/>
            <w:rFonts w:ascii="Intel Clear" w:hAnsi="Intel Clear"/>
            <w:sz w:val="20"/>
            <w:lang w:val="en-US"/>
          </w:rPr>
          <w:t>kkusoorkar@cloudera</w:t>
        </w:r>
        <w:r w:rsidRPr="004C7BC2">
          <w:rPr>
            <w:rStyle w:val="Hyperlink"/>
            <w:lang w:val="en-US"/>
          </w:rPr>
          <w:t>.</w:t>
        </w:r>
        <w:r w:rsidRPr="004C7BC2">
          <w:rPr>
            <w:rStyle w:val="Hyperlink"/>
            <w:rFonts w:ascii="Intel Clear" w:hAnsi="Intel Clear"/>
            <w:sz w:val="20"/>
            <w:lang w:val="en-US"/>
          </w:rPr>
          <w:t>com</w:t>
        </w:r>
      </w:hyperlink>
    </w:p>
    <w:p w:rsidR="00022C44" w:rsidRPr="00745040" w:rsidRDefault="00022C44" w:rsidP="00022C44">
      <w:pPr>
        <w:rPr>
          <w:rFonts w:ascii="Intel Clear" w:hAnsi="Intel Clear"/>
          <w:sz w:val="20"/>
          <w:lang w:val="en-US"/>
        </w:rPr>
      </w:pPr>
      <w:r w:rsidRPr="00745040">
        <w:rPr>
          <w:rFonts w:ascii="Intel Clear" w:hAnsi="Intel Clear"/>
          <w:sz w:val="20"/>
          <w:lang w:val="en-US"/>
        </w:rPr>
        <w:t xml:space="preserve">Rob Johnson, </w:t>
      </w:r>
      <w:r w:rsidRPr="00745040">
        <w:rPr>
          <w:rStyle w:val="Hyperlink"/>
          <w:rFonts w:ascii="Intel Clear" w:hAnsi="Intel Clear"/>
          <w:sz w:val="20"/>
          <w:lang w:val="en-US"/>
        </w:rPr>
        <w:t>rj@cloudera.com</w:t>
      </w:r>
    </w:p>
    <w:p w:rsidR="00022C44" w:rsidRPr="00745040" w:rsidRDefault="00022C44" w:rsidP="00022C44">
      <w:pPr>
        <w:rPr>
          <w:rFonts w:ascii="Intel Clear" w:hAnsi="Intel Clear"/>
          <w:sz w:val="20"/>
          <w:lang w:val="en-US"/>
        </w:rPr>
      </w:pPr>
      <w:r w:rsidRPr="00745040">
        <w:rPr>
          <w:rFonts w:ascii="Intel Clear" w:hAnsi="Intel Clear"/>
          <w:sz w:val="20"/>
          <w:lang w:val="en-US"/>
        </w:rPr>
        <w:t>Jonathan Seidma</w:t>
      </w:r>
      <w:r w:rsidR="0075658C" w:rsidRPr="00745040">
        <w:rPr>
          <w:rFonts w:ascii="Intel Clear" w:hAnsi="Intel Clear"/>
          <w:sz w:val="20"/>
          <w:lang w:val="en-US"/>
        </w:rPr>
        <w:t xml:space="preserve">n, </w:t>
      </w:r>
      <w:hyperlink r:id="rId24" w:tgtFrame="_blank" w:history="1">
        <w:r w:rsidRPr="00745040">
          <w:rPr>
            <w:rStyle w:val="Hyperlink"/>
            <w:rFonts w:ascii="Intel Clear" w:hAnsi="Intel Clear"/>
            <w:sz w:val="20"/>
            <w:lang w:val="en-US"/>
          </w:rPr>
          <w:t>jseidman@cloudera.com</w:t>
        </w:r>
      </w:hyperlink>
    </w:p>
    <w:p w:rsidR="00022C44" w:rsidRPr="00745040" w:rsidRDefault="00022C44" w:rsidP="00022C44">
      <w:pPr>
        <w:rPr>
          <w:rStyle w:val="Hyperlink"/>
          <w:lang w:val="en-US"/>
        </w:rPr>
      </w:pPr>
      <w:r w:rsidRPr="00745040">
        <w:rPr>
          <w:rFonts w:ascii="Intel Clear" w:hAnsi="Intel Clear"/>
          <w:sz w:val="20"/>
          <w:lang w:val="en-US"/>
        </w:rPr>
        <w:t>Sandeep Brahmarouthu</w:t>
      </w:r>
      <w:r w:rsidR="0075658C" w:rsidRPr="00745040">
        <w:rPr>
          <w:rFonts w:ascii="Intel Clear" w:hAnsi="Intel Clear"/>
          <w:sz w:val="20"/>
          <w:lang w:val="en-US"/>
        </w:rPr>
        <w:t xml:space="preserve">, </w:t>
      </w:r>
      <w:hyperlink r:id="rId25" w:tgtFrame="_blank" w:history="1">
        <w:r w:rsidRPr="00745040">
          <w:rPr>
            <w:rStyle w:val="Hyperlink"/>
            <w:rFonts w:ascii="Intel Clear" w:hAnsi="Intel Clear"/>
            <w:sz w:val="20"/>
            <w:lang w:val="en-US"/>
          </w:rPr>
          <w:t>sandeep@cloudera</w:t>
        </w:r>
        <w:r w:rsidRPr="00745040">
          <w:rPr>
            <w:rStyle w:val="Hyperlink"/>
            <w:lang w:val="en-US"/>
          </w:rPr>
          <w:t>.</w:t>
        </w:r>
        <w:r w:rsidRPr="00745040">
          <w:rPr>
            <w:rStyle w:val="Hyperlink"/>
            <w:rFonts w:ascii="Intel Clear" w:hAnsi="Intel Clear"/>
            <w:sz w:val="20"/>
            <w:lang w:val="en-US"/>
          </w:rPr>
          <w:t>com</w:t>
        </w:r>
      </w:hyperlink>
    </w:p>
    <w:p w:rsidR="00022C44" w:rsidRPr="00745040" w:rsidRDefault="00022C44" w:rsidP="00BC097A">
      <w:pPr>
        <w:rPr>
          <w:rFonts w:ascii="Intel Clear" w:hAnsi="Intel Clear"/>
          <w:sz w:val="20"/>
          <w:lang w:val="en-US"/>
        </w:rPr>
      </w:pPr>
      <w:r w:rsidRPr="00745040">
        <w:rPr>
          <w:rFonts w:ascii="Intel Clear" w:hAnsi="Intel Clear"/>
          <w:sz w:val="20"/>
          <w:lang w:val="en-US"/>
        </w:rPr>
        <w:t xml:space="preserve">Jonathan Cooper, </w:t>
      </w:r>
      <w:r w:rsidRPr="00745040">
        <w:rPr>
          <w:rStyle w:val="Hyperlink"/>
          <w:rFonts w:ascii="Intel Clear" w:hAnsi="Intel Clear"/>
          <w:sz w:val="20"/>
          <w:lang w:val="en-US"/>
        </w:rPr>
        <w:t>jcooper@cloudera.com</w:t>
      </w:r>
    </w:p>
    <w:p w:rsidR="0045031E" w:rsidRPr="00745040" w:rsidRDefault="0045031E" w:rsidP="00BC097A">
      <w:pPr>
        <w:rPr>
          <w:lang w:val="en-US"/>
        </w:rPr>
      </w:pPr>
    </w:p>
    <w:p w:rsidR="00D6664A" w:rsidRPr="00745040" w:rsidRDefault="00D6664A" w:rsidP="00462D3C">
      <w:pPr>
        <w:tabs>
          <w:tab w:val="left" w:pos="7344"/>
        </w:tabs>
        <w:rPr>
          <w:lang w:val="en-US"/>
        </w:rPr>
      </w:pPr>
      <w:r w:rsidRPr="00745040">
        <w:rPr>
          <w:b/>
          <w:lang w:val="en-US"/>
        </w:rPr>
        <w:lastRenderedPageBreak/>
        <w:br w:type="page"/>
      </w:r>
    </w:p>
    <w:p w:rsidR="00D6664A" w:rsidRPr="00745040" w:rsidRDefault="00D6664A" w:rsidP="001C749E">
      <w:pPr>
        <w:rPr>
          <w:lang w:val="en-US"/>
        </w:rPr>
      </w:pPr>
    </w:p>
    <w:p w:rsidR="00D6664A" w:rsidRPr="00745040" w:rsidRDefault="00D6664A" w:rsidP="00D52D2D">
      <w:pPr>
        <w:pBdr>
          <w:top w:val="single" w:sz="4" w:space="1" w:color="auto"/>
        </w:pBdr>
        <w:rPr>
          <w:b/>
          <w:bCs/>
          <w:lang w:val="en-US"/>
        </w:rPr>
      </w:pPr>
      <w:r w:rsidRPr="00745040">
        <w:rPr>
          <w:b/>
          <w:bCs/>
          <w:lang w:val="en-US"/>
        </w:rPr>
        <w:t xml:space="preserve">Table of </w:t>
      </w:r>
      <w:commentRangeStart w:id="2"/>
      <w:r w:rsidRPr="00745040">
        <w:rPr>
          <w:b/>
          <w:bCs/>
          <w:lang w:val="en-US"/>
        </w:rPr>
        <w:t>Content</w:t>
      </w:r>
      <w:r w:rsidR="0075658C" w:rsidRPr="00745040">
        <w:rPr>
          <w:b/>
          <w:bCs/>
          <w:lang w:val="en-US"/>
        </w:rPr>
        <w:t>s</w:t>
      </w:r>
      <w:commentRangeEnd w:id="2"/>
      <w:r w:rsidR="0075658C" w:rsidRPr="00745040">
        <w:rPr>
          <w:rStyle w:val="CommentReference"/>
          <w:lang w:val="en-US"/>
        </w:rPr>
        <w:commentReference w:id="2"/>
      </w:r>
    </w:p>
    <w:p w:rsidR="00D6664A" w:rsidRPr="00745040" w:rsidRDefault="00D6664A" w:rsidP="001C749E">
      <w:pPr>
        <w:rPr>
          <w:lang w:val="en-US"/>
        </w:rPr>
      </w:pPr>
    </w:p>
    <w:p w:rsidR="004C7BC2" w:rsidRDefault="00D04B1D">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745040">
        <w:rPr>
          <w:lang w:val="en-US"/>
        </w:rPr>
        <w:fldChar w:fldCharType="begin"/>
      </w:r>
      <w:r w:rsidR="00D6664A" w:rsidRPr="00745040">
        <w:rPr>
          <w:lang w:val="en-US"/>
        </w:rPr>
        <w:instrText xml:space="preserve"> TOC \o "1-3" </w:instrText>
      </w:r>
      <w:r w:rsidRPr="00745040">
        <w:rPr>
          <w:lang w:val="en-US"/>
        </w:rPr>
        <w:fldChar w:fldCharType="separate"/>
      </w:r>
      <w:r w:rsidR="004C7BC2" w:rsidRPr="00842686">
        <w:rPr>
          <w:rFonts w:cs="Times New Roman"/>
          <w:noProof/>
          <w:lang w:val="en-US"/>
        </w:rPr>
        <w:t>1.</w:t>
      </w:r>
      <w:r w:rsidR="004C7BC2">
        <w:rPr>
          <w:rFonts w:asciiTheme="minorHAnsi" w:eastAsiaTheme="minorEastAsia" w:hAnsiTheme="minorHAnsi" w:cstheme="minorBidi"/>
          <w:b w:val="0"/>
          <w:bCs w:val="0"/>
          <w:noProof/>
          <w:color w:val="auto"/>
          <w:sz w:val="22"/>
          <w:szCs w:val="22"/>
          <w:lang w:val="en-US"/>
        </w:rPr>
        <w:tab/>
      </w:r>
      <w:r w:rsidR="004C7BC2" w:rsidRPr="00842686">
        <w:rPr>
          <w:noProof/>
          <w:lang w:val="en-US"/>
        </w:rPr>
        <w:t>About Cloudera-Intel-Cisco Hadoop Benchmark TOI (Transfer Of Information)</w:t>
      </w:r>
      <w:r w:rsidR="004C7BC2">
        <w:rPr>
          <w:noProof/>
        </w:rPr>
        <w:tab/>
      </w:r>
      <w:r w:rsidR="004C7BC2">
        <w:rPr>
          <w:noProof/>
        </w:rPr>
        <w:fldChar w:fldCharType="begin"/>
      </w:r>
      <w:r w:rsidR="004C7BC2">
        <w:rPr>
          <w:noProof/>
        </w:rPr>
        <w:instrText xml:space="preserve"> PAGEREF _Toc414529879 \h </w:instrText>
      </w:r>
      <w:r w:rsidR="004C7BC2">
        <w:rPr>
          <w:noProof/>
        </w:rPr>
      </w:r>
      <w:r w:rsidR="004C7BC2">
        <w:rPr>
          <w:noProof/>
        </w:rPr>
        <w:fldChar w:fldCharType="separate"/>
      </w:r>
      <w:r w:rsidR="004C7BC2">
        <w:rPr>
          <w:noProof/>
        </w:rPr>
        <w:t>3</w:t>
      </w:r>
      <w:r w:rsidR="004C7BC2">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2.</w:t>
      </w:r>
      <w:r>
        <w:rPr>
          <w:rFonts w:asciiTheme="minorHAnsi" w:eastAsiaTheme="minorEastAsia" w:hAnsiTheme="minorHAnsi" w:cstheme="minorBidi"/>
          <w:b w:val="0"/>
          <w:bCs w:val="0"/>
          <w:noProof/>
          <w:color w:val="auto"/>
          <w:sz w:val="22"/>
          <w:szCs w:val="22"/>
          <w:lang w:val="en-US"/>
        </w:rPr>
        <w:tab/>
      </w:r>
      <w:r w:rsidRPr="00842686">
        <w:rPr>
          <w:noProof/>
          <w:lang w:val="en-US"/>
        </w:rPr>
        <w:t>Introduction</w:t>
      </w:r>
      <w:r>
        <w:rPr>
          <w:noProof/>
        </w:rPr>
        <w:tab/>
      </w:r>
      <w:r>
        <w:rPr>
          <w:noProof/>
        </w:rPr>
        <w:fldChar w:fldCharType="begin"/>
      </w:r>
      <w:r>
        <w:rPr>
          <w:noProof/>
        </w:rPr>
        <w:instrText xml:space="preserve"> PAGEREF _Toc414529880 \h </w:instrText>
      </w:r>
      <w:r>
        <w:rPr>
          <w:noProof/>
        </w:rPr>
      </w:r>
      <w:r>
        <w:rPr>
          <w:noProof/>
        </w:rPr>
        <w:fldChar w:fldCharType="separate"/>
      </w:r>
      <w:r>
        <w:rPr>
          <w:noProof/>
        </w:rPr>
        <w:t>3</w:t>
      </w:r>
      <w:r>
        <w:rPr>
          <w:noProof/>
        </w:rPr>
        <w:fldChar w:fldCharType="end"/>
      </w:r>
    </w:p>
    <w:p w:rsidR="004C7BC2" w:rsidRDefault="004C7BC2">
      <w:pPr>
        <w:pStyle w:val="TOC1"/>
        <w:tabs>
          <w:tab w:val="right" w:leader="dot" w:pos="8290"/>
        </w:tabs>
        <w:rPr>
          <w:rFonts w:asciiTheme="minorHAnsi" w:eastAsiaTheme="minorEastAsia" w:hAnsiTheme="minorHAnsi" w:cstheme="minorBidi"/>
          <w:b w:val="0"/>
          <w:bCs w:val="0"/>
          <w:noProof/>
          <w:color w:val="auto"/>
          <w:sz w:val="22"/>
          <w:szCs w:val="22"/>
          <w:lang w:val="en-US"/>
        </w:rPr>
      </w:pPr>
      <w:r w:rsidRPr="00842686">
        <w:rPr>
          <w:noProof/>
          <w:lang w:val="en-US"/>
        </w:rPr>
        <w:t>Executive Summary</w:t>
      </w:r>
      <w:r>
        <w:rPr>
          <w:noProof/>
        </w:rPr>
        <w:tab/>
      </w:r>
      <w:r>
        <w:rPr>
          <w:noProof/>
        </w:rPr>
        <w:fldChar w:fldCharType="begin"/>
      </w:r>
      <w:r>
        <w:rPr>
          <w:noProof/>
        </w:rPr>
        <w:instrText xml:space="preserve"> PAGEREF _Toc414529881 \h </w:instrText>
      </w:r>
      <w:r>
        <w:rPr>
          <w:noProof/>
        </w:rPr>
      </w:r>
      <w:r>
        <w:rPr>
          <w:noProof/>
        </w:rPr>
        <w:fldChar w:fldCharType="separate"/>
      </w:r>
      <w:r>
        <w:rPr>
          <w:noProof/>
        </w:rPr>
        <w:t>4</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3.</w:t>
      </w:r>
      <w:r>
        <w:rPr>
          <w:rFonts w:asciiTheme="minorHAnsi" w:eastAsiaTheme="minorEastAsia" w:hAnsiTheme="minorHAnsi" w:cstheme="minorBidi"/>
          <w:b w:val="0"/>
          <w:bCs w:val="0"/>
          <w:noProof/>
          <w:color w:val="auto"/>
          <w:sz w:val="22"/>
          <w:szCs w:val="22"/>
          <w:lang w:val="en-US"/>
        </w:rPr>
        <w:tab/>
      </w:r>
      <w:r w:rsidRPr="00842686">
        <w:rPr>
          <w:noProof/>
          <w:lang w:val="en-US"/>
        </w:rPr>
        <w:t>Benchmark Test bed</w:t>
      </w:r>
      <w:r>
        <w:rPr>
          <w:noProof/>
        </w:rPr>
        <w:tab/>
      </w:r>
      <w:r>
        <w:rPr>
          <w:noProof/>
        </w:rPr>
        <w:fldChar w:fldCharType="begin"/>
      </w:r>
      <w:r>
        <w:rPr>
          <w:noProof/>
        </w:rPr>
        <w:instrText xml:space="preserve"> PAGEREF _Toc414529882 \h </w:instrText>
      </w:r>
      <w:r>
        <w:rPr>
          <w:noProof/>
        </w:rPr>
      </w:r>
      <w:r>
        <w:rPr>
          <w:noProof/>
        </w:rPr>
        <w:fldChar w:fldCharType="separate"/>
      </w:r>
      <w:r>
        <w:rPr>
          <w:noProof/>
        </w:rPr>
        <w:t>6</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3.1.</w:t>
      </w:r>
      <w:r>
        <w:rPr>
          <w:rFonts w:asciiTheme="minorHAnsi" w:eastAsiaTheme="minorEastAsia" w:hAnsiTheme="minorHAnsi" w:cstheme="minorBidi"/>
          <w:noProof/>
          <w:lang w:val="en-US"/>
        </w:rPr>
        <w:tab/>
      </w:r>
      <w:r w:rsidRPr="00842686">
        <w:rPr>
          <w:noProof/>
          <w:lang w:val="en-US"/>
        </w:rPr>
        <w:t>Hardware</w:t>
      </w:r>
      <w:r>
        <w:rPr>
          <w:noProof/>
        </w:rPr>
        <w:tab/>
      </w:r>
      <w:r>
        <w:rPr>
          <w:noProof/>
        </w:rPr>
        <w:fldChar w:fldCharType="begin"/>
      </w:r>
      <w:r>
        <w:rPr>
          <w:noProof/>
        </w:rPr>
        <w:instrText xml:space="preserve"> PAGEREF _Toc414529883 \h </w:instrText>
      </w:r>
      <w:r>
        <w:rPr>
          <w:noProof/>
        </w:rPr>
      </w:r>
      <w:r>
        <w:rPr>
          <w:noProof/>
        </w:rPr>
        <w:fldChar w:fldCharType="separate"/>
      </w:r>
      <w:r>
        <w:rPr>
          <w:noProof/>
        </w:rPr>
        <w:t>6</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3.2.</w:t>
      </w:r>
      <w:r>
        <w:rPr>
          <w:rFonts w:asciiTheme="minorHAnsi" w:eastAsiaTheme="minorEastAsia" w:hAnsiTheme="minorHAnsi" w:cstheme="minorBidi"/>
          <w:noProof/>
          <w:lang w:val="en-US"/>
        </w:rPr>
        <w:tab/>
      </w:r>
      <w:r w:rsidRPr="00842686">
        <w:rPr>
          <w:noProof/>
          <w:lang w:val="en-US"/>
        </w:rPr>
        <w:t>Software</w:t>
      </w:r>
      <w:r>
        <w:rPr>
          <w:noProof/>
        </w:rPr>
        <w:tab/>
      </w:r>
      <w:r>
        <w:rPr>
          <w:noProof/>
        </w:rPr>
        <w:fldChar w:fldCharType="begin"/>
      </w:r>
      <w:r>
        <w:rPr>
          <w:noProof/>
        </w:rPr>
        <w:instrText xml:space="preserve"> PAGEREF _Toc414529884 \h </w:instrText>
      </w:r>
      <w:r>
        <w:rPr>
          <w:noProof/>
        </w:rPr>
      </w:r>
      <w:r>
        <w:rPr>
          <w:noProof/>
        </w:rPr>
        <w:fldChar w:fldCharType="separate"/>
      </w:r>
      <w:r>
        <w:rPr>
          <w:noProof/>
        </w:rPr>
        <w:t>6</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3.3.</w:t>
      </w:r>
      <w:r>
        <w:rPr>
          <w:rFonts w:asciiTheme="minorHAnsi" w:eastAsiaTheme="minorEastAsia" w:hAnsiTheme="minorHAnsi" w:cstheme="minorBidi"/>
          <w:noProof/>
          <w:lang w:val="en-US"/>
        </w:rPr>
        <w:tab/>
      </w:r>
      <w:r w:rsidRPr="00842686">
        <w:rPr>
          <w:noProof/>
          <w:lang w:val="en-US"/>
        </w:rPr>
        <w:t>Software post-installation configuration</w:t>
      </w:r>
      <w:r>
        <w:rPr>
          <w:noProof/>
        </w:rPr>
        <w:tab/>
      </w:r>
      <w:r>
        <w:rPr>
          <w:noProof/>
        </w:rPr>
        <w:fldChar w:fldCharType="begin"/>
      </w:r>
      <w:r>
        <w:rPr>
          <w:noProof/>
        </w:rPr>
        <w:instrText xml:space="preserve"> PAGEREF _Toc414529885 \h </w:instrText>
      </w:r>
      <w:r>
        <w:rPr>
          <w:noProof/>
        </w:rPr>
      </w:r>
      <w:r>
        <w:rPr>
          <w:noProof/>
        </w:rPr>
        <w:fldChar w:fldCharType="separate"/>
      </w:r>
      <w:r>
        <w:rPr>
          <w:noProof/>
        </w:rPr>
        <w:t>7</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3.4.</w:t>
      </w:r>
      <w:r>
        <w:rPr>
          <w:rFonts w:asciiTheme="minorHAnsi" w:eastAsiaTheme="minorEastAsia" w:hAnsiTheme="minorHAnsi" w:cstheme="minorBidi"/>
          <w:noProof/>
          <w:lang w:val="en-US"/>
        </w:rPr>
        <w:tab/>
      </w:r>
      <w:r w:rsidRPr="00842686">
        <w:rPr>
          <w:noProof/>
          <w:lang w:val="en-US"/>
        </w:rPr>
        <w:t>Architecture</w:t>
      </w:r>
      <w:r>
        <w:rPr>
          <w:noProof/>
        </w:rPr>
        <w:tab/>
      </w:r>
      <w:r>
        <w:rPr>
          <w:noProof/>
        </w:rPr>
        <w:fldChar w:fldCharType="begin"/>
      </w:r>
      <w:r>
        <w:rPr>
          <w:noProof/>
        </w:rPr>
        <w:instrText xml:space="preserve"> PAGEREF _Toc414529886 \h </w:instrText>
      </w:r>
      <w:r>
        <w:rPr>
          <w:noProof/>
        </w:rPr>
      </w:r>
      <w:r>
        <w:rPr>
          <w:noProof/>
        </w:rPr>
        <w:fldChar w:fldCharType="separate"/>
      </w:r>
      <w:r>
        <w:rPr>
          <w:noProof/>
        </w:rPr>
        <w:t>8</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3.5.</w:t>
      </w:r>
      <w:r>
        <w:rPr>
          <w:rFonts w:asciiTheme="minorHAnsi" w:eastAsiaTheme="minorEastAsia" w:hAnsiTheme="minorHAnsi" w:cstheme="minorBidi"/>
          <w:noProof/>
          <w:lang w:val="en-US"/>
        </w:rPr>
        <w:tab/>
      </w:r>
      <w:r w:rsidRPr="00842686">
        <w:rPr>
          <w:noProof/>
          <w:lang w:val="en-US"/>
        </w:rPr>
        <w:t>Server Configuration and Cabling</w:t>
      </w:r>
      <w:r>
        <w:rPr>
          <w:noProof/>
        </w:rPr>
        <w:tab/>
      </w:r>
      <w:r>
        <w:rPr>
          <w:noProof/>
        </w:rPr>
        <w:fldChar w:fldCharType="begin"/>
      </w:r>
      <w:r>
        <w:rPr>
          <w:noProof/>
        </w:rPr>
        <w:instrText xml:space="preserve"> PAGEREF _Toc414529887 \h </w:instrText>
      </w:r>
      <w:r>
        <w:rPr>
          <w:noProof/>
        </w:rPr>
      </w:r>
      <w:r>
        <w:rPr>
          <w:noProof/>
        </w:rPr>
        <w:fldChar w:fldCharType="separate"/>
      </w:r>
      <w:r>
        <w:rPr>
          <w:noProof/>
        </w:rPr>
        <w:t>10</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3.1.</w:t>
      </w:r>
      <w:r>
        <w:rPr>
          <w:rFonts w:asciiTheme="minorHAnsi" w:eastAsiaTheme="minorEastAsia" w:hAnsiTheme="minorHAnsi" w:cstheme="minorBidi"/>
          <w:noProof/>
          <w:lang w:val="en-US"/>
        </w:rPr>
        <w:tab/>
      </w:r>
      <w:r w:rsidRPr="00842686">
        <w:rPr>
          <w:noProof/>
          <w:lang w:val="en-US"/>
        </w:rPr>
        <w:t>Rack</w:t>
      </w:r>
      <w:r>
        <w:rPr>
          <w:noProof/>
        </w:rPr>
        <w:tab/>
      </w:r>
      <w:r>
        <w:rPr>
          <w:noProof/>
        </w:rPr>
        <w:fldChar w:fldCharType="begin"/>
      </w:r>
      <w:r>
        <w:rPr>
          <w:noProof/>
        </w:rPr>
        <w:instrText xml:space="preserve"> PAGEREF _Toc414529888 \h </w:instrText>
      </w:r>
      <w:r>
        <w:rPr>
          <w:noProof/>
        </w:rPr>
      </w:r>
      <w:r>
        <w:rPr>
          <w:noProof/>
        </w:rPr>
        <w:fldChar w:fldCharType="separate"/>
      </w:r>
      <w:r>
        <w:rPr>
          <w:noProof/>
        </w:rPr>
        <w:t>10</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4.</w:t>
      </w:r>
      <w:r>
        <w:rPr>
          <w:rFonts w:asciiTheme="minorHAnsi" w:eastAsiaTheme="minorEastAsia" w:hAnsiTheme="minorHAnsi" w:cstheme="minorBidi"/>
          <w:b w:val="0"/>
          <w:bCs w:val="0"/>
          <w:noProof/>
          <w:color w:val="auto"/>
          <w:sz w:val="22"/>
          <w:szCs w:val="22"/>
          <w:lang w:val="en-US"/>
        </w:rPr>
        <w:tab/>
      </w:r>
      <w:r w:rsidRPr="00842686">
        <w:rPr>
          <w:noProof/>
          <w:lang w:val="en-US"/>
        </w:rPr>
        <w:t>CPU Benchmark</w:t>
      </w:r>
      <w:r>
        <w:rPr>
          <w:noProof/>
        </w:rPr>
        <w:tab/>
      </w:r>
      <w:r>
        <w:rPr>
          <w:noProof/>
        </w:rPr>
        <w:fldChar w:fldCharType="begin"/>
      </w:r>
      <w:r>
        <w:rPr>
          <w:noProof/>
        </w:rPr>
        <w:instrText xml:space="preserve"> PAGEREF _Toc414529889 \h </w:instrText>
      </w:r>
      <w:r>
        <w:rPr>
          <w:noProof/>
        </w:rPr>
      </w:r>
      <w:r>
        <w:rPr>
          <w:noProof/>
        </w:rPr>
        <w:fldChar w:fldCharType="separate"/>
      </w:r>
      <w:r>
        <w:rPr>
          <w:noProof/>
        </w:rPr>
        <w:t>11</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4.1.</w:t>
      </w:r>
      <w:r>
        <w:rPr>
          <w:rFonts w:asciiTheme="minorHAnsi" w:eastAsiaTheme="minorEastAsia" w:hAnsiTheme="minorHAnsi" w:cstheme="minorBidi"/>
          <w:noProof/>
          <w:lang w:val="en-US"/>
        </w:rPr>
        <w:tab/>
      </w:r>
      <w:r w:rsidRPr="00842686">
        <w:rPr>
          <w:noProof/>
          <w:lang w:val="en-US"/>
        </w:rPr>
        <w:t>Overview</w:t>
      </w:r>
      <w:r>
        <w:rPr>
          <w:noProof/>
        </w:rPr>
        <w:tab/>
      </w:r>
      <w:r>
        <w:rPr>
          <w:noProof/>
        </w:rPr>
        <w:fldChar w:fldCharType="begin"/>
      </w:r>
      <w:r>
        <w:rPr>
          <w:noProof/>
        </w:rPr>
        <w:instrText xml:space="preserve"> PAGEREF _Toc414529890 \h </w:instrText>
      </w:r>
      <w:r>
        <w:rPr>
          <w:noProof/>
        </w:rPr>
      </w:r>
      <w:r>
        <w:rPr>
          <w:noProof/>
        </w:rPr>
        <w:fldChar w:fldCharType="separate"/>
      </w:r>
      <w:r>
        <w:rPr>
          <w:noProof/>
        </w:rPr>
        <w:t>11</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4.2.</w:t>
      </w:r>
      <w:r>
        <w:rPr>
          <w:rFonts w:asciiTheme="minorHAnsi" w:eastAsiaTheme="minorEastAsia" w:hAnsiTheme="minorHAnsi" w:cstheme="minorBidi"/>
          <w:noProof/>
          <w:lang w:val="en-US"/>
        </w:rPr>
        <w:tab/>
      </w:r>
      <w:r w:rsidRPr="00842686">
        <w:rPr>
          <w:noProof/>
          <w:lang w:val="en-US"/>
        </w:rPr>
        <w:t>CPU Test Architecture</w:t>
      </w:r>
      <w:r>
        <w:rPr>
          <w:noProof/>
        </w:rPr>
        <w:tab/>
      </w:r>
      <w:r>
        <w:rPr>
          <w:noProof/>
        </w:rPr>
        <w:fldChar w:fldCharType="begin"/>
      </w:r>
      <w:r>
        <w:rPr>
          <w:noProof/>
        </w:rPr>
        <w:instrText xml:space="preserve"> PAGEREF _Toc414529891 \h </w:instrText>
      </w:r>
      <w:r>
        <w:rPr>
          <w:noProof/>
        </w:rPr>
      </w:r>
      <w:r>
        <w:rPr>
          <w:noProof/>
        </w:rPr>
        <w:fldChar w:fldCharType="separate"/>
      </w:r>
      <w:r>
        <w:rPr>
          <w:noProof/>
        </w:rPr>
        <w:t>11</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4.3.</w:t>
      </w:r>
      <w:r>
        <w:rPr>
          <w:rFonts w:asciiTheme="minorHAnsi" w:eastAsiaTheme="minorEastAsia" w:hAnsiTheme="minorHAnsi" w:cstheme="minorBidi"/>
          <w:noProof/>
          <w:lang w:val="en-US"/>
        </w:rPr>
        <w:tab/>
      </w:r>
      <w:r w:rsidRPr="00842686">
        <w:rPr>
          <w:noProof/>
          <w:lang w:val="en-US"/>
        </w:rPr>
        <w:t>CPU Benchmarks Caveats</w:t>
      </w:r>
      <w:r>
        <w:rPr>
          <w:noProof/>
        </w:rPr>
        <w:tab/>
      </w:r>
      <w:r>
        <w:rPr>
          <w:noProof/>
        </w:rPr>
        <w:fldChar w:fldCharType="begin"/>
      </w:r>
      <w:r>
        <w:rPr>
          <w:noProof/>
        </w:rPr>
        <w:instrText xml:space="preserve"> PAGEREF _Toc414529892 \h </w:instrText>
      </w:r>
      <w:r>
        <w:rPr>
          <w:noProof/>
        </w:rPr>
      </w:r>
      <w:r>
        <w:rPr>
          <w:noProof/>
        </w:rPr>
        <w:fldChar w:fldCharType="separate"/>
      </w:r>
      <w:r>
        <w:rPr>
          <w:noProof/>
        </w:rPr>
        <w:t>12</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4.3.1.</w:t>
      </w:r>
      <w:r>
        <w:rPr>
          <w:rFonts w:asciiTheme="minorHAnsi" w:eastAsiaTheme="minorEastAsia" w:hAnsiTheme="minorHAnsi" w:cstheme="minorBidi"/>
          <w:i w:val="0"/>
          <w:iCs w:val="0"/>
          <w:noProof/>
          <w:lang w:val="en-US"/>
        </w:rPr>
        <w:tab/>
      </w:r>
      <w:r w:rsidRPr="00842686">
        <w:rPr>
          <w:noProof/>
          <w:lang w:val="en-US"/>
        </w:rPr>
        <w:t>Cloudera Manager Architecture</w:t>
      </w:r>
      <w:r>
        <w:rPr>
          <w:noProof/>
        </w:rPr>
        <w:tab/>
      </w:r>
      <w:r>
        <w:rPr>
          <w:noProof/>
        </w:rPr>
        <w:fldChar w:fldCharType="begin"/>
      </w:r>
      <w:r>
        <w:rPr>
          <w:noProof/>
        </w:rPr>
        <w:instrText xml:space="preserve"> PAGEREF _Toc414529893 \h </w:instrText>
      </w:r>
      <w:r>
        <w:rPr>
          <w:noProof/>
        </w:rPr>
      </w:r>
      <w:r>
        <w:rPr>
          <w:noProof/>
        </w:rPr>
        <w:fldChar w:fldCharType="separate"/>
      </w:r>
      <w:r>
        <w:rPr>
          <w:noProof/>
        </w:rPr>
        <w:t>14</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4.3.2.</w:t>
      </w:r>
      <w:r>
        <w:rPr>
          <w:rFonts w:asciiTheme="minorHAnsi" w:eastAsiaTheme="minorEastAsia" w:hAnsiTheme="minorHAnsi" w:cstheme="minorBidi"/>
          <w:i w:val="0"/>
          <w:iCs w:val="0"/>
          <w:noProof/>
          <w:lang w:val="en-US"/>
        </w:rPr>
        <w:tab/>
      </w:r>
      <w:r w:rsidRPr="00842686">
        <w:rPr>
          <w:noProof/>
          <w:lang w:val="en-US"/>
        </w:rPr>
        <w:t>Power measurements</w:t>
      </w:r>
      <w:r>
        <w:rPr>
          <w:noProof/>
        </w:rPr>
        <w:tab/>
      </w:r>
      <w:r>
        <w:rPr>
          <w:noProof/>
        </w:rPr>
        <w:fldChar w:fldCharType="begin"/>
      </w:r>
      <w:r>
        <w:rPr>
          <w:noProof/>
        </w:rPr>
        <w:instrText xml:space="preserve"> PAGEREF _Toc414529894 \h </w:instrText>
      </w:r>
      <w:r>
        <w:rPr>
          <w:noProof/>
        </w:rPr>
      </w:r>
      <w:r>
        <w:rPr>
          <w:noProof/>
        </w:rPr>
        <w:fldChar w:fldCharType="separate"/>
      </w:r>
      <w:r>
        <w:rPr>
          <w:noProof/>
        </w:rPr>
        <w:t>15</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4.1.</w:t>
      </w:r>
      <w:r>
        <w:rPr>
          <w:rFonts w:asciiTheme="minorHAnsi" w:eastAsiaTheme="minorEastAsia" w:hAnsiTheme="minorHAnsi" w:cstheme="minorBidi"/>
          <w:noProof/>
          <w:lang w:val="en-US"/>
        </w:rPr>
        <w:tab/>
      </w:r>
      <w:r w:rsidRPr="00842686">
        <w:rPr>
          <w:noProof/>
          <w:lang w:val="en-US"/>
        </w:rPr>
        <w:t>Results</w:t>
      </w:r>
      <w:r>
        <w:rPr>
          <w:noProof/>
        </w:rPr>
        <w:tab/>
      </w:r>
      <w:r>
        <w:rPr>
          <w:noProof/>
        </w:rPr>
        <w:fldChar w:fldCharType="begin"/>
      </w:r>
      <w:r>
        <w:rPr>
          <w:noProof/>
        </w:rPr>
        <w:instrText xml:space="preserve"> PAGEREF _Toc414529895 \h </w:instrText>
      </w:r>
      <w:r>
        <w:rPr>
          <w:noProof/>
        </w:rPr>
      </w:r>
      <w:r>
        <w:rPr>
          <w:noProof/>
        </w:rPr>
        <w:fldChar w:fldCharType="separate"/>
      </w:r>
      <w:r>
        <w:rPr>
          <w:noProof/>
        </w:rPr>
        <w:t>18</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4.1.1.</w:t>
      </w:r>
      <w:r>
        <w:rPr>
          <w:rFonts w:asciiTheme="minorHAnsi" w:eastAsiaTheme="minorEastAsia" w:hAnsiTheme="minorHAnsi" w:cstheme="minorBidi"/>
          <w:i w:val="0"/>
          <w:iCs w:val="0"/>
          <w:noProof/>
          <w:lang w:val="en-US"/>
        </w:rPr>
        <w:tab/>
      </w:r>
      <w:r w:rsidRPr="00842686">
        <w:rPr>
          <w:noProof/>
          <w:lang w:val="en-US"/>
        </w:rPr>
        <w:t>Tera Results for CPU</w:t>
      </w:r>
      <w:r>
        <w:rPr>
          <w:noProof/>
        </w:rPr>
        <w:tab/>
      </w:r>
      <w:r>
        <w:rPr>
          <w:noProof/>
        </w:rPr>
        <w:fldChar w:fldCharType="begin"/>
      </w:r>
      <w:r>
        <w:rPr>
          <w:noProof/>
        </w:rPr>
        <w:instrText xml:space="preserve"> PAGEREF _Toc414529896 \h </w:instrText>
      </w:r>
      <w:r>
        <w:rPr>
          <w:noProof/>
        </w:rPr>
      </w:r>
      <w:r>
        <w:rPr>
          <w:noProof/>
        </w:rPr>
        <w:fldChar w:fldCharType="separate"/>
      </w:r>
      <w:r>
        <w:rPr>
          <w:noProof/>
        </w:rPr>
        <w:t>18</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4.1.2.</w:t>
      </w:r>
      <w:r>
        <w:rPr>
          <w:rFonts w:asciiTheme="minorHAnsi" w:eastAsiaTheme="minorEastAsia" w:hAnsiTheme="minorHAnsi" w:cstheme="minorBidi"/>
          <w:i w:val="0"/>
          <w:iCs w:val="0"/>
          <w:noProof/>
          <w:lang w:val="en-US"/>
        </w:rPr>
        <w:tab/>
      </w:r>
      <w:r w:rsidRPr="00842686">
        <w:rPr>
          <w:noProof/>
          <w:lang w:val="en-US"/>
        </w:rPr>
        <w:t>Word Count for CPU</w:t>
      </w:r>
      <w:r>
        <w:rPr>
          <w:noProof/>
        </w:rPr>
        <w:tab/>
      </w:r>
      <w:r>
        <w:rPr>
          <w:noProof/>
        </w:rPr>
        <w:fldChar w:fldCharType="begin"/>
      </w:r>
      <w:r>
        <w:rPr>
          <w:noProof/>
        </w:rPr>
        <w:instrText xml:space="preserve"> PAGEREF _Toc414529897 \h </w:instrText>
      </w:r>
      <w:r>
        <w:rPr>
          <w:noProof/>
        </w:rPr>
      </w:r>
      <w:r>
        <w:rPr>
          <w:noProof/>
        </w:rPr>
        <w:fldChar w:fldCharType="separate"/>
      </w:r>
      <w:r>
        <w:rPr>
          <w:noProof/>
        </w:rPr>
        <w:t>19</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4.1.3.</w:t>
      </w:r>
      <w:r>
        <w:rPr>
          <w:rFonts w:asciiTheme="minorHAnsi" w:eastAsiaTheme="minorEastAsia" w:hAnsiTheme="minorHAnsi" w:cstheme="minorBidi"/>
          <w:i w:val="0"/>
          <w:iCs w:val="0"/>
          <w:noProof/>
          <w:lang w:val="en-US"/>
        </w:rPr>
        <w:tab/>
      </w:r>
      <w:r w:rsidRPr="00842686">
        <w:rPr>
          <w:noProof/>
          <w:lang w:val="en-US"/>
        </w:rPr>
        <w:t>Power Results for CPU</w:t>
      </w:r>
      <w:r>
        <w:rPr>
          <w:noProof/>
        </w:rPr>
        <w:tab/>
      </w:r>
      <w:r>
        <w:rPr>
          <w:noProof/>
        </w:rPr>
        <w:fldChar w:fldCharType="begin"/>
      </w:r>
      <w:r>
        <w:rPr>
          <w:noProof/>
        </w:rPr>
        <w:instrText xml:space="preserve"> PAGEREF _Toc414529898 \h </w:instrText>
      </w:r>
      <w:r>
        <w:rPr>
          <w:noProof/>
        </w:rPr>
      </w:r>
      <w:r>
        <w:rPr>
          <w:noProof/>
        </w:rPr>
        <w:fldChar w:fldCharType="separate"/>
      </w:r>
      <w:r>
        <w:rPr>
          <w:noProof/>
        </w:rPr>
        <w:t>20</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4.1.4.</w:t>
      </w:r>
      <w:r>
        <w:rPr>
          <w:rFonts w:asciiTheme="minorHAnsi" w:eastAsiaTheme="minorEastAsia" w:hAnsiTheme="minorHAnsi" w:cstheme="minorBidi"/>
          <w:i w:val="0"/>
          <w:iCs w:val="0"/>
          <w:noProof/>
          <w:lang w:val="en-US"/>
        </w:rPr>
        <w:tab/>
      </w:r>
      <w:r w:rsidRPr="00842686">
        <w:rPr>
          <w:noProof/>
          <w:lang w:val="en-US"/>
        </w:rPr>
        <w:t>Consolidated Results with Pricing</w:t>
      </w:r>
      <w:r>
        <w:rPr>
          <w:noProof/>
        </w:rPr>
        <w:tab/>
      </w:r>
      <w:r>
        <w:rPr>
          <w:noProof/>
        </w:rPr>
        <w:fldChar w:fldCharType="begin"/>
      </w:r>
      <w:r>
        <w:rPr>
          <w:noProof/>
        </w:rPr>
        <w:instrText xml:space="preserve"> PAGEREF _Toc414529899 \h </w:instrText>
      </w:r>
      <w:r>
        <w:rPr>
          <w:noProof/>
        </w:rPr>
      </w:r>
      <w:r>
        <w:rPr>
          <w:noProof/>
        </w:rPr>
        <w:fldChar w:fldCharType="separate"/>
      </w:r>
      <w:r>
        <w:rPr>
          <w:noProof/>
        </w:rPr>
        <w:t>21</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4.2.</w:t>
      </w:r>
      <w:r>
        <w:rPr>
          <w:rFonts w:asciiTheme="minorHAnsi" w:eastAsiaTheme="minorEastAsia" w:hAnsiTheme="minorHAnsi" w:cstheme="minorBidi"/>
          <w:noProof/>
          <w:lang w:val="en-US"/>
        </w:rPr>
        <w:tab/>
      </w:r>
      <w:r w:rsidRPr="00842686">
        <w:rPr>
          <w:noProof/>
          <w:lang w:val="en-US"/>
        </w:rPr>
        <w:t>CPU Benchmark Results Conclusion</w:t>
      </w:r>
      <w:r>
        <w:rPr>
          <w:noProof/>
        </w:rPr>
        <w:tab/>
      </w:r>
      <w:r>
        <w:rPr>
          <w:noProof/>
        </w:rPr>
        <w:fldChar w:fldCharType="begin"/>
      </w:r>
      <w:r>
        <w:rPr>
          <w:noProof/>
        </w:rPr>
        <w:instrText xml:space="preserve"> PAGEREF _Toc414529900 \h </w:instrText>
      </w:r>
      <w:r>
        <w:rPr>
          <w:noProof/>
        </w:rPr>
      </w:r>
      <w:r>
        <w:rPr>
          <w:noProof/>
        </w:rPr>
        <w:fldChar w:fldCharType="separate"/>
      </w:r>
      <w:r>
        <w:rPr>
          <w:noProof/>
        </w:rPr>
        <w:t>23</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5.</w:t>
      </w:r>
      <w:r>
        <w:rPr>
          <w:rFonts w:asciiTheme="minorHAnsi" w:eastAsiaTheme="minorEastAsia" w:hAnsiTheme="minorHAnsi" w:cstheme="minorBidi"/>
          <w:b w:val="0"/>
          <w:bCs w:val="0"/>
          <w:noProof/>
          <w:color w:val="auto"/>
          <w:sz w:val="22"/>
          <w:szCs w:val="22"/>
          <w:lang w:val="en-US"/>
        </w:rPr>
        <w:tab/>
      </w:r>
      <w:r w:rsidRPr="00842686">
        <w:rPr>
          <w:noProof/>
          <w:lang w:val="en-US"/>
        </w:rPr>
        <w:t>Cluster Benchmark</w:t>
      </w:r>
      <w:r>
        <w:rPr>
          <w:noProof/>
        </w:rPr>
        <w:tab/>
      </w:r>
      <w:r>
        <w:rPr>
          <w:noProof/>
        </w:rPr>
        <w:fldChar w:fldCharType="begin"/>
      </w:r>
      <w:r>
        <w:rPr>
          <w:noProof/>
        </w:rPr>
        <w:instrText xml:space="preserve"> PAGEREF _Toc414529901 \h </w:instrText>
      </w:r>
      <w:r>
        <w:rPr>
          <w:noProof/>
        </w:rPr>
      </w:r>
      <w:r>
        <w:rPr>
          <w:noProof/>
        </w:rPr>
        <w:fldChar w:fldCharType="separate"/>
      </w:r>
      <w:r>
        <w:rPr>
          <w:noProof/>
        </w:rPr>
        <w:t>23</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5.1.</w:t>
      </w:r>
      <w:r>
        <w:rPr>
          <w:rFonts w:asciiTheme="minorHAnsi" w:eastAsiaTheme="minorEastAsia" w:hAnsiTheme="minorHAnsi" w:cstheme="minorBidi"/>
          <w:noProof/>
          <w:lang w:val="en-US"/>
        </w:rPr>
        <w:tab/>
      </w:r>
      <w:r w:rsidRPr="00842686">
        <w:rPr>
          <w:noProof/>
          <w:lang w:val="en-US"/>
        </w:rPr>
        <w:t>Overview</w:t>
      </w:r>
      <w:r>
        <w:rPr>
          <w:noProof/>
        </w:rPr>
        <w:tab/>
      </w:r>
      <w:r>
        <w:rPr>
          <w:noProof/>
        </w:rPr>
        <w:fldChar w:fldCharType="begin"/>
      </w:r>
      <w:r>
        <w:rPr>
          <w:noProof/>
        </w:rPr>
        <w:instrText xml:space="preserve"> PAGEREF _Toc414529902 \h </w:instrText>
      </w:r>
      <w:r>
        <w:rPr>
          <w:noProof/>
        </w:rPr>
      </w:r>
      <w:r>
        <w:rPr>
          <w:noProof/>
        </w:rPr>
        <w:fldChar w:fldCharType="separate"/>
      </w:r>
      <w:r>
        <w:rPr>
          <w:noProof/>
        </w:rPr>
        <w:t>23</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5.2.</w:t>
      </w:r>
      <w:r>
        <w:rPr>
          <w:rFonts w:asciiTheme="minorHAnsi" w:eastAsiaTheme="minorEastAsia" w:hAnsiTheme="minorHAnsi" w:cstheme="minorBidi"/>
          <w:noProof/>
          <w:lang w:val="en-US"/>
        </w:rPr>
        <w:tab/>
      </w:r>
      <w:r w:rsidRPr="00842686">
        <w:rPr>
          <w:noProof/>
          <w:lang w:val="en-US"/>
        </w:rPr>
        <w:t>Benchmark Caveat</w:t>
      </w:r>
      <w:r>
        <w:rPr>
          <w:noProof/>
        </w:rPr>
        <w:tab/>
      </w:r>
      <w:r>
        <w:rPr>
          <w:noProof/>
        </w:rPr>
        <w:fldChar w:fldCharType="begin"/>
      </w:r>
      <w:r>
        <w:rPr>
          <w:noProof/>
        </w:rPr>
        <w:instrText xml:space="preserve"> PAGEREF _Toc414529903 \h </w:instrText>
      </w:r>
      <w:r>
        <w:rPr>
          <w:noProof/>
        </w:rPr>
      </w:r>
      <w:r>
        <w:rPr>
          <w:noProof/>
        </w:rPr>
        <w:fldChar w:fldCharType="separate"/>
      </w:r>
      <w:r>
        <w:rPr>
          <w:noProof/>
        </w:rPr>
        <w:t>24</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5.2.1.</w:t>
      </w:r>
      <w:r>
        <w:rPr>
          <w:rFonts w:asciiTheme="minorHAnsi" w:eastAsiaTheme="minorEastAsia" w:hAnsiTheme="minorHAnsi" w:cstheme="minorBidi"/>
          <w:i w:val="0"/>
          <w:iCs w:val="0"/>
          <w:noProof/>
          <w:lang w:val="en-US"/>
        </w:rPr>
        <w:tab/>
      </w:r>
      <w:r w:rsidRPr="00842686">
        <w:rPr>
          <w:noProof/>
          <w:lang w:val="en-US"/>
        </w:rPr>
        <w:t>Benchmark Caveat : Raid Configuration</w:t>
      </w:r>
      <w:r>
        <w:rPr>
          <w:noProof/>
        </w:rPr>
        <w:tab/>
      </w:r>
      <w:r>
        <w:rPr>
          <w:noProof/>
        </w:rPr>
        <w:fldChar w:fldCharType="begin"/>
      </w:r>
      <w:r>
        <w:rPr>
          <w:noProof/>
        </w:rPr>
        <w:instrText xml:space="preserve"> PAGEREF _Toc414529904 \h </w:instrText>
      </w:r>
      <w:r>
        <w:rPr>
          <w:noProof/>
        </w:rPr>
      </w:r>
      <w:r>
        <w:rPr>
          <w:noProof/>
        </w:rPr>
        <w:fldChar w:fldCharType="separate"/>
      </w:r>
      <w:r>
        <w:rPr>
          <w:noProof/>
        </w:rPr>
        <w:t>24</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5.2.2.</w:t>
      </w:r>
      <w:r>
        <w:rPr>
          <w:rFonts w:asciiTheme="minorHAnsi" w:eastAsiaTheme="minorEastAsia" w:hAnsiTheme="minorHAnsi" w:cstheme="minorBidi"/>
          <w:i w:val="0"/>
          <w:iCs w:val="0"/>
          <w:noProof/>
          <w:lang w:val="en-US"/>
        </w:rPr>
        <w:tab/>
      </w:r>
      <w:r w:rsidRPr="00842686">
        <w:rPr>
          <w:noProof/>
          <w:lang w:val="en-US"/>
        </w:rPr>
        <w:t>Benchmark Caveat : Network Bandwidth</w:t>
      </w:r>
      <w:r>
        <w:rPr>
          <w:noProof/>
        </w:rPr>
        <w:tab/>
      </w:r>
      <w:r>
        <w:rPr>
          <w:noProof/>
        </w:rPr>
        <w:fldChar w:fldCharType="begin"/>
      </w:r>
      <w:r>
        <w:rPr>
          <w:noProof/>
        </w:rPr>
        <w:instrText xml:space="preserve"> PAGEREF _Toc414529905 \h </w:instrText>
      </w:r>
      <w:r>
        <w:rPr>
          <w:noProof/>
        </w:rPr>
      </w:r>
      <w:r>
        <w:rPr>
          <w:noProof/>
        </w:rPr>
        <w:fldChar w:fldCharType="separate"/>
      </w:r>
      <w:r>
        <w:rPr>
          <w:noProof/>
        </w:rPr>
        <w:t>25</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5.3.</w:t>
      </w:r>
      <w:r>
        <w:rPr>
          <w:rFonts w:asciiTheme="minorHAnsi" w:eastAsiaTheme="minorEastAsia" w:hAnsiTheme="minorHAnsi" w:cstheme="minorBidi"/>
          <w:noProof/>
          <w:lang w:val="en-US"/>
        </w:rPr>
        <w:tab/>
      </w:r>
      <w:r w:rsidRPr="00842686">
        <w:rPr>
          <w:noProof/>
          <w:lang w:val="en-US"/>
        </w:rPr>
        <w:t>Benchmark Hyper-Threading</w:t>
      </w:r>
      <w:r>
        <w:rPr>
          <w:noProof/>
        </w:rPr>
        <w:tab/>
      </w:r>
      <w:r>
        <w:rPr>
          <w:noProof/>
        </w:rPr>
        <w:fldChar w:fldCharType="begin"/>
      </w:r>
      <w:r>
        <w:rPr>
          <w:noProof/>
        </w:rPr>
        <w:instrText xml:space="preserve"> PAGEREF _Toc414529906 \h </w:instrText>
      </w:r>
      <w:r>
        <w:rPr>
          <w:noProof/>
        </w:rPr>
      </w:r>
      <w:r>
        <w:rPr>
          <w:noProof/>
        </w:rPr>
        <w:fldChar w:fldCharType="separate"/>
      </w:r>
      <w:r>
        <w:rPr>
          <w:noProof/>
        </w:rPr>
        <w:t>28</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5.3.1.</w:t>
      </w:r>
      <w:r>
        <w:rPr>
          <w:rFonts w:asciiTheme="minorHAnsi" w:eastAsiaTheme="minorEastAsia" w:hAnsiTheme="minorHAnsi" w:cstheme="minorBidi"/>
          <w:i w:val="0"/>
          <w:iCs w:val="0"/>
          <w:noProof/>
          <w:lang w:val="en-US"/>
        </w:rPr>
        <w:tab/>
      </w:r>
      <w:r w:rsidRPr="00842686">
        <w:rPr>
          <w:noProof/>
          <w:lang w:val="en-US"/>
        </w:rPr>
        <w:t>Hyper-Threading details</w:t>
      </w:r>
      <w:r>
        <w:rPr>
          <w:noProof/>
        </w:rPr>
        <w:tab/>
      </w:r>
      <w:r>
        <w:rPr>
          <w:noProof/>
        </w:rPr>
        <w:fldChar w:fldCharType="begin"/>
      </w:r>
      <w:r>
        <w:rPr>
          <w:noProof/>
        </w:rPr>
        <w:instrText xml:space="preserve"> PAGEREF _Toc414529907 \h </w:instrText>
      </w:r>
      <w:r>
        <w:rPr>
          <w:noProof/>
        </w:rPr>
      </w:r>
      <w:r>
        <w:rPr>
          <w:noProof/>
        </w:rPr>
        <w:fldChar w:fldCharType="separate"/>
      </w:r>
      <w:r>
        <w:rPr>
          <w:noProof/>
        </w:rPr>
        <w:t>30</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5.4.</w:t>
      </w:r>
      <w:r>
        <w:rPr>
          <w:rFonts w:asciiTheme="minorHAnsi" w:eastAsiaTheme="minorEastAsia" w:hAnsiTheme="minorHAnsi" w:cstheme="minorBidi"/>
          <w:noProof/>
          <w:lang w:val="en-US"/>
        </w:rPr>
        <w:tab/>
      </w:r>
      <w:r w:rsidRPr="00842686">
        <w:rPr>
          <w:noProof/>
          <w:lang w:val="en-US"/>
        </w:rPr>
        <w:t>Benchmark Network Bandwidth</w:t>
      </w:r>
      <w:r>
        <w:rPr>
          <w:noProof/>
        </w:rPr>
        <w:tab/>
      </w:r>
      <w:r>
        <w:rPr>
          <w:noProof/>
        </w:rPr>
        <w:fldChar w:fldCharType="begin"/>
      </w:r>
      <w:r>
        <w:rPr>
          <w:noProof/>
        </w:rPr>
        <w:instrText xml:space="preserve"> PAGEREF _Toc414529908 \h </w:instrText>
      </w:r>
      <w:r>
        <w:rPr>
          <w:noProof/>
        </w:rPr>
      </w:r>
      <w:r>
        <w:rPr>
          <w:noProof/>
        </w:rPr>
        <w:fldChar w:fldCharType="separate"/>
      </w:r>
      <w:r>
        <w:rPr>
          <w:noProof/>
        </w:rPr>
        <w:t>31</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5.4.1.</w:t>
      </w:r>
      <w:r>
        <w:rPr>
          <w:rFonts w:asciiTheme="minorHAnsi" w:eastAsiaTheme="minorEastAsia" w:hAnsiTheme="minorHAnsi" w:cstheme="minorBidi"/>
          <w:i w:val="0"/>
          <w:iCs w:val="0"/>
          <w:noProof/>
          <w:lang w:val="en-US"/>
        </w:rPr>
        <w:tab/>
      </w:r>
      <w:r w:rsidRPr="00842686">
        <w:rPr>
          <w:noProof/>
          <w:lang w:val="en-US"/>
        </w:rPr>
        <w:t>TeraGen and TeraSort details</w:t>
      </w:r>
      <w:r>
        <w:rPr>
          <w:noProof/>
        </w:rPr>
        <w:tab/>
      </w:r>
      <w:r>
        <w:rPr>
          <w:noProof/>
        </w:rPr>
        <w:fldChar w:fldCharType="begin"/>
      </w:r>
      <w:r>
        <w:rPr>
          <w:noProof/>
        </w:rPr>
        <w:instrText xml:space="preserve"> PAGEREF _Toc414529909 \h </w:instrText>
      </w:r>
      <w:r>
        <w:rPr>
          <w:noProof/>
        </w:rPr>
      </w:r>
      <w:r>
        <w:rPr>
          <w:noProof/>
        </w:rPr>
        <w:fldChar w:fldCharType="separate"/>
      </w:r>
      <w:r>
        <w:rPr>
          <w:noProof/>
        </w:rPr>
        <w:t>32</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5.5.</w:t>
      </w:r>
      <w:r>
        <w:rPr>
          <w:rFonts w:asciiTheme="minorHAnsi" w:eastAsiaTheme="minorEastAsia" w:hAnsiTheme="minorHAnsi" w:cstheme="minorBidi"/>
          <w:noProof/>
          <w:lang w:val="en-US"/>
        </w:rPr>
        <w:tab/>
      </w:r>
      <w:r w:rsidRPr="00842686">
        <w:rPr>
          <w:noProof/>
          <w:lang w:val="en-US"/>
        </w:rPr>
        <w:t>Benchmark Hyper-Threading/Networking results conclusion</w:t>
      </w:r>
      <w:r>
        <w:rPr>
          <w:noProof/>
        </w:rPr>
        <w:tab/>
      </w:r>
      <w:r>
        <w:rPr>
          <w:noProof/>
        </w:rPr>
        <w:fldChar w:fldCharType="begin"/>
      </w:r>
      <w:r>
        <w:rPr>
          <w:noProof/>
        </w:rPr>
        <w:instrText xml:space="preserve"> PAGEREF _Toc414529910 \h </w:instrText>
      </w:r>
      <w:r>
        <w:rPr>
          <w:noProof/>
        </w:rPr>
      </w:r>
      <w:r>
        <w:rPr>
          <w:noProof/>
        </w:rPr>
        <w:fldChar w:fldCharType="separate"/>
      </w:r>
      <w:r>
        <w:rPr>
          <w:noProof/>
        </w:rPr>
        <w:t>35</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5.6.</w:t>
      </w:r>
      <w:r>
        <w:rPr>
          <w:rFonts w:asciiTheme="minorHAnsi" w:eastAsiaTheme="minorEastAsia" w:hAnsiTheme="minorHAnsi" w:cstheme="minorBidi"/>
          <w:noProof/>
          <w:lang w:val="en-US"/>
        </w:rPr>
        <w:tab/>
      </w:r>
      <w:r w:rsidRPr="00842686">
        <w:rPr>
          <w:noProof/>
          <w:lang w:val="en-US"/>
        </w:rPr>
        <w:t>Benchmark Data Nodes Scale-out</w:t>
      </w:r>
      <w:r>
        <w:rPr>
          <w:noProof/>
        </w:rPr>
        <w:tab/>
      </w:r>
      <w:r>
        <w:rPr>
          <w:noProof/>
        </w:rPr>
        <w:fldChar w:fldCharType="begin"/>
      </w:r>
      <w:r>
        <w:rPr>
          <w:noProof/>
        </w:rPr>
        <w:instrText xml:space="preserve"> PAGEREF _Toc414529911 \h </w:instrText>
      </w:r>
      <w:r>
        <w:rPr>
          <w:noProof/>
        </w:rPr>
      </w:r>
      <w:r>
        <w:rPr>
          <w:noProof/>
        </w:rPr>
        <w:fldChar w:fldCharType="separate"/>
      </w:r>
      <w:r>
        <w:rPr>
          <w:noProof/>
        </w:rPr>
        <w:t>35</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5.7.</w:t>
      </w:r>
      <w:r>
        <w:rPr>
          <w:rFonts w:asciiTheme="minorHAnsi" w:eastAsiaTheme="minorEastAsia" w:hAnsiTheme="minorHAnsi" w:cstheme="minorBidi"/>
          <w:noProof/>
          <w:lang w:val="en-US"/>
        </w:rPr>
        <w:tab/>
      </w:r>
      <w:r w:rsidRPr="00842686">
        <w:rPr>
          <w:noProof/>
          <w:lang w:val="en-US"/>
        </w:rPr>
        <w:t>Benchmark HDD scaling</w:t>
      </w:r>
      <w:r>
        <w:rPr>
          <w:noProof/>
        </w:rPr>
        <w:tab/>
      </w:r>
      <w:r>
        <w:rPr>
          <w:noProof/>
        </w:rPr>
        <w:fldChar w:fldCharType="begin"/>
      </w:r>
      <w:r>
        <w:rPr>
          <w:noProof/>
        </w:rPr>
        <w:instrText xml:space="preserve"> PAGEREF _Toc414529912 \h </w:instrText>
      </w:r>
      <w:r>
        <w:rPr>
          <w:noProof/>
        </w:rPr>
      </w:r>
      <w:r>
        <w:rPr>
          <w:noProof/>
        </w:rPr>
        <w:fldChar w:fldCharType="separate"/>
      </w:r>
      <w:r>
        <w:rPr>
          <w:noProof/>
        </w:rPr>
        <w:t>36</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5.1.</w:t>
      </w:r>
      <w:r>
        <w:rPr>
          <w:rFonts w:asciiTheme="minorHAnsi" w:eastAsiaTheme="minorEastAsia" w:hAnsiTheme="minorHAnsi" w:cstheme="minorBidi"/>
          <w:noProof/>
          <w:lang w:val="en-US"/>
        </w:rPr>
        <w:tab/>
      </w:r>
      <w:r w:rsidRPr="00842686">
        <w:rPr>
          <w:noProof/>
          <w:lang w:val="en-US"/>
        </w:rPr>
        <w:t>Benchmark HDD/Scaling results conclusion</w:t>
      </w:r>
      <w:r>
        <w:rPr>
          <w:noProof/>
        </w:rPr>
        <w:tab/>
      </w:r>
      <w:r>
        <w:rPr>
          <w:noProof/>
        </w:rPr>
        <w:fldChar w:fldCharType="begin"/>
      </w:r>
      <w:r>
        <w:rPr>
          <w:noProof/>
        </w:rPr>
        <w:instrText xml:space="preserve"> PAGEREF _Toc414529913 \h </w:instrText>
      </w:r>
      <w:r>
        <w:rPr>
          <w:noProof/>
        </w:rPr>
      </w:r>
      <w:r>
        <w:rPr>
          <w:noProof/>
        </w:rPr>
        <w:fldChar w:fldCharType="separate"/>
      </w:r>
      <w:r>
        <w:rPr>
          <w:noProof/>
        </w:rPr>
        <w:t>38</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6.</w:t>
      </w:r>
      <w:r>
        <w:rPr>
          <w:rFonts w:asciiTheme="minorHAnsi" w:eastAsiaTheme="minorEastAsia" w:hAnsiTheme="minorHAnsi" w:cstheme="minorBidi"/>
          <w:b w:val="0"/>
          <w:bCs w:val="0"/>
          <w:noProof/>
          <w:color w:val="auto"/>
          <w:sz w:val="22"/>
          <w:szCs w:val="22"/>
          <w:lang w:val="en-US"/>
        </w:rPr>
        <w:tab/>
      </w:r>
      <w:r w:rsidRPr="00842686">
        <w:rPr>
          <w:noProof/>
          <w:lang w:val="en-US"/>
        </w:rPr>
        <w:t>Security assessment</w:t>
      </w:r>
      <w:r>
        <w:rPr>
          <w:noProof/>
        </w:rPr>
        <w:tab/>
      </w:r>
      <w:r>
        <w:rPr>
          <w:noProof/>
        </w:rPr>
        <w:fldChar w:fldCharType="begin"/>
      </w:r>
      <w:r>
        <w:rPr>
          <w:noProof/>
        </w:rPr>
        <w:instrText xml:space="preserve"> PAGEREF _Toc414529914 \h </w:instrText>
      </w:r>
      <w:r>
        <w:rPr>
          <w:noProof/>
        </w:rPr>
      </w:r>
      <w:r>
        <w:rPr>
          <w:noProof/>
        </w:rPr>
        <w:fldChar w:fldCharType="separate"/>
      </w:r>
      <w:r>
        <w:rPr>
          <w:noProof/>
        </w:rPr>
        <w:t>39</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6.1.</w:t>
      </w:r>
      <w:r>
        <w:rPr>
          <w:rFonts w:asciiTheme="minorHAnsi" w:eastAsiaTheme="minorEastAsia" w:hAnsiTheme="minorHAnsi" w:cstheme="minorBidi"/>
          <w:noProof/>
          <w:lang w:val="en-US"/>
        </w:rPr>
        <w:tab/>
      </w:r>
      <w:r w:rsidRPr="00842686">
        <w:rPr>
          <w:noProof/>
          <w:lang w:val="en-US"/>
        </w:rPr>
        <w:t>Overview</w:t>
      </w:r>
      <w:r>
        <w:rPr>
          <w:noProof/>
        </w:rPr>
        <w:tab/>
      </w:r>
      <w:r>
        <w:rPr>
          <w:noProof/>
        </w:rPr>
        <w:fldChar w:fldCharType="begin"/>
      </w:r>
      <w:r>
        <w:rPr>
          <w:noProof/>
        </w:rPr>
        <w:instrText xml:space="preserve"> PAGEREF _Toc414529915 \h </w:instrText>
      </w:r>
      <w:r>
        <w:rPr>
          <w:noProof/>
        </w:rPr>
      </w:r>
      <w:r>
        <w:rPr>
          <w:noProof/>
        </w:rPr>
        <w:fldChar w:fldCharType="separate"/>
      </w:r>
      <w:r>
        <w:rPr>
          <w:noProof/>
        </w:rPr>
        <w:t>39</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6.2.</w:t>
      </w:r>
      <w:r>
        <w:rPr>
          <w:rFonts w:asciiTheme="minorHAnsi" w:eastAsiaTheme="minorEastAsia" w:hAnsiTheme="minorHAnsi" w:cstheme="minorBidi"/>
          <w:noProof/>
          <w:lang w:val="en-US"/>
        </w:rPr>
        <w:tab/>
      </w:r>
      <w:r w:rsidRPr="00842686">
        <w:rPr>
          <w:noProof/>
          <w:lang w:val="en-US"/>
        </w:rPr>
        <w:t>Servers</w:t>
      </w:r>
      <w:r>
        <w:rPr>
          <w:noProof/>
        </w:rPr>
        <w:tab/>
      </w:r>
      <w:r>
        <w:rPr>
          <w:noProof/>
        </w:rPr>
        <w:fldChar w:fldCharType="begin"/>
      </w:r>
      <w:r>
        <w:rPr>
          <w:noProof/>
        </w:rPr>
        <w:instrText xml:space="preserve"> PAGEREF _Toc414529916 \h </w:instrText>
      </w:r>
      <w:r>
        <w:rPr>
          <w:noProof/>
        </w:rPr>
      </w:r>
      <w:r>
        <w:rPr>
          <w:noProof/>
        </w:rPr>
        <w:fldChar w:fldCharType="separate"/>
      </w:r>
      <w:r>
        <w:rPr>
          <w:noProof/>
        </w:rPr>
        <w:t>40</w:t>
      </w:r>
      <w:r>
        <w:rPr>
          <w:noProof/>
        </w:rPr>
        <w:fldChar w:fldCharType="end"/>
      </w:r>
    </w:p>
    <w:p w:rsidR="004C7BC2" w:rsidRDefault="004C7BC2">
      <w:pPr>
        <w:pStyle w:val="TOC2"/>
        <w:tabs>
          <w:tab w:val="left" w:pos="720"/>
          <w:tab w:val="right" w:leader="dot" w:pos="8290"/>
        </w:tabs>
        <w:rPr>
          <w:rFonts w:asciiTheme="minorHAnsi" w:eastAsiaTheme="minorEastAsia" w:hAnsiTheme="minorHAnsi" w:cstheme="minorBidi"/>
          <w:noProof/>
          <w:lang w:val="en-US"/>
        </w:rPr>
      </w:pPr>
      <w:r w:rsidRPr="00842686">
        <w:rPr>
          <w:noProof/>
          <w:lang w:val="en-US"/>
        </w:rPr>
        <w:t>6.3.</w:t>
      </w:r>
      <w:r>
        <w:rPr>
          <w:rFonts w:asciiTheme="minorHAnsi" w:eastAsiaTheme="minorEastAsia" w:hAnsiTheme="minorHAnsi" w:cstheme="minorBidi"/>
          <w:noProof/>
          <w:lang w:val="en-US"/>
        </w:rPr>
        <w:tab/>
      </w:r>
      <w:r w:rsidRPr="00842686">
        <w:rPr>
          <w:noProof/>
          <w:lang w:val="en-US"/>
        </w:rPr>
        <w:t>Hadoop</w:t>
      </w:r>
      <w:r>
        <w:rPr>
          <w:noProof/>
        </w:rPr>
        <w:tab/>
      </w:r>
      <w:r>
        <w:rPr>
          <w:noProof/>
        </w:rPr>
        <w:fldChar w:fldCharType="begin"/>
      </w:r>
      <w:r>
        <w:rPr>
          <w:noProof/>
        </w:rPr>
        <w:instrText xml:space="preserve"> PAGEREF _Toc414529917 \h </w:instrText>
      </w:r>
      <w:r>
        <w:rPr>
          <w:noProof/>
        </w:rPr>
      </w:r>
      <w:r>
        <w:rPr>
          <w:noProof/>
        </w:rPr>
        <w:fldChar w:fldCharType="separate"/>
      </w:r>
      <w:r>
        <w:rPr>
          <w:noProof/>
        </w:rPr>
        <w:t>41</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6.3.1.</w:t>
      </w:r>
      <w:r>
        <w:rPr>
          <w:rFonts w:asciiTheme="minorHAnsi" w:eastAsiaTheme="minorEastAsia" w:hAnsiTheme="minorHAnsi" w:cstheme="minorBidi"/>
          <w:i w:val="0"/>
          <w:iCs w:val="0"/>
          <w:noProof/>
          <w:lang w:val="en-US"/>
        </w:rPr>
        <w:tab/>
      </w:r>
      <w:r w:rsidRPr="00842686">
        <w:rPr>
          <w:noProof/>
          <w:lang w:val="en-US"/>
        </w:rPr>
        <w:t>Environment</w:t>
      </w:r>
      <w:r>
        <w:rPr>
          <w:noProof/>
        </w:rPr>
        <w:tab/>
      </w:r>
      <w:r>
        <w:rPr>
          <w:noProof/>
        </w:rPr>
        <w:fldChar w:fldCharType="begin"/>
      </w:r>
      <w:r>
        <w:rPr>
          <w:noProof/>
        </w:rPr>
        <w:instrText xml:space="preserve"> PAGEREF _Toc414529918 \h </w:instrText>
      </w:r>
      <w:r>
        <w:rPr>
          <w:noProof/>
        </w:rPr>
      </w:r>
      <w:r>
        <w:rPr>
          <w:noProof/>
        </w:rPr>
        <w:fldChar w:fldCharType="separate"/>
      </w:r>
      <w:r>
        <w:rPr>
          <w:noProof/>
        </w:rPr>
        <w:t>42</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6.3.2.</w:t>
      </w:r>
      <w:r>
        <w:rPr>
          <w:rFonts w:asciiTheme="minorHAnsi" w:eastAsiaTheme="minorEastAsia" w:hAnsiTheme="minorHAnsi" w:cstheme="minorBidi"/>
          <w:i w:val="0"/>
          <w:iCs w:val="0"/>
          <w:noProof/>
          <w:lang w:val="en-US"/>
        </w:rPr>
        <w:tab/>
      </w:r>
      <w:r w:rsidRPr="00842686">
        <w:rPr>
          <w:noProof/>
          <w:lang w:val="en-US"/>
        </w:rPr>
        <w:t>Attack Surface</w:t>
      </w:r>
      <w:r>
        <w:rPr>
          <w:noProof/>
        </w:rPr>
        <w:tab/>
      </w:r>
      <w:r>
        <w:rPr>
          <w:noProof/>
        </w:rPr>
        <w:fldChar w:fldCharType="begin"/>
      </w:r>
      <w:r>
        <w:rPr>
          <w:noProof/>
        </w:rPr>
        <w:instrText xml:space="preserve"> PAGEREF _Toc414529919 \h </w:instrText>
      </w:r>
      <w:r>
        <w:rPr>
          <w:noProof/>
        </w:rPr>
      </w:r>
      <w:r>
        <w:rPr>
          <w:noProof/>
        </w:rPr>
        <w:fldChar w:fldCharType="separate"/>
      </w:r>
      <w:r>
        <w:rPr>
          <w:noProof/>
        </w:rPr>
        <w:t>42</w:t>
      </w:r>
      <w:r>
        <w:rPr>
          <w:noProof/>
        </w:rPr>
        <w:fldChar w:fldCharType="end"/>
      </w:r>
    </w:p>
    <w:p w:rsidR="004C7BC2" w:rsidRDefault="004C7BC2">
      <w:pPr>
        <w:pStyle w:val="TOC3"/>
        <w:tabs>
          <w:tab w:val="left" w:pos="1200"/>
          <w:tab w:val="right" w:leader="dot" w:pos="8290"/>
        </w:tabs>
        <w:rPr>
          <w:rFonts w:asciiTheme="minorHAnsi" w:eastAsiaTheme="minorEastAsia" w:hAnsiTheme="minorHAnsi" w:cstheme="minorBidi"/>
          <w:i w:val="0"/>
          <w:iCs w:val="0"/>
          <w:noProof/>
          <w:lang w:val="en-US"/>
        </w:rPr>
      </w:pPr>
      <w:r w:rsidRPr="00842686">
        <w:rPr>
          <w:noProof/>
          <w:lang w:val="en-US"/>
        </w:rPr>
        <w:t>6.3.3.</w:t>
      </w:r>
      <w:r>
        <w:rPr>
          <w:rFonts w:asciiTheme="minorHAnsi" w:eastAsiaTheme="minorEastAsia" w:hAnsiTheme="minorHAnsi" w:cstheme="minorBidi"/>
          <w:i w:val="0"/>
          <w:iCs w:val="0"/>
          <w:noProof/>
          <w:lang w:val="en-US"/>
        </w:rPr>
        <w:tab/>
      </w:r>
      <w:r w:rsidRPr="00842686">
        <w:rPr>
          <w:noProof/>
          <w:lang w:val="en-US"/>
        </w:rPr>
        <w:t>Additional Notes</w:t>
      </w:r>
      <w:r>
        <w:rPr>
          <w:noProof/>
        </w:rPr>
        <w:tab/>
      </w:r>
      <w:r>
        <w:rPr>
          <w:noProof/>
        </w:rPr>
        <w:fldChar w:fldCharType="begin"/>
      </w:r>
      <w:r>
        <w:rPr>
          <w:noProof/>
        </w:rPr>
        <w:instrText xml:space="preserve"> PAGEREF _Toc414529920 \h </w:instrText>
      </w:r>
      <w:r>
        <w:rPr>
          <w:noProof/>
        </w:rPr>
      </w:r>
      <w:r>
        <w:rPr>
          <w:noProof/>
        </w:rPr>
        <w:fldChar w:fldCharType="separate"/>
      </w:r>
      <w:r>
        <w:rPr>
          <w:noProof/>
        </w:rPr>
        <w:t>44</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7.</w:t>
      </w:r>
      <w:r>
        <w:rPr>
          <w:rFonts w:asciiTheme="minorHAnsi" w:eastAsiaTheme="minorEastAsia" w:hAnsiTheme="minorHAnsi" w:cstheme="minorBidi"/>
          <w:b w:val="0"/>
          <w:bCs w:val="0"/>
          <w:noProof/>
          <w:color w:val="auto"/>
          <w:sz w:val="22"/>
          <w:szCs w:val="22"/>
          <w:lang w:val="en-US"/>
        </w:rPr>
        <w:tab/>
      </w:r>
      <w:r w:rsidRPr="00842686">
        <w:rPr>
          <w:noProof/>
          <w:lang w:val="en-US"/>
        </w:rPr>
        <w:t>Appendix</w:t>
      </w:r>
      <w:r>
        <w:rPr>
          <w:noProof/>
        </w:rPr>
        <w:tab/>
      </w:r>
      <w:r>
        <w:rPr>
          <w:noProof/>
        </w:rPr>
        <w:fldChar w:fldCharType="begin"/>
      </w:r>
      <w:r>
        <w:rPr>
          <w:noProof/>
        </w:rPr>
        <w:instrText xml:space="preserve"> PAGEREF _Toc414529921 \h </w:instrText>
      </w:r>
      <w:r>
        <w:rPr>
          <w:noProof/>
        </w:rPr>
      </w:r>
      <w:r>
        <w:rPr>
          <w:noProof/>
        </w:rPr>
        <w:fldChar w:fldCharType="separate"/>
      </w:r>
      <w:r>
        <w:rPr>
          <w:noProof/>
        </w:rPr>
        <w:t>45</w:t>
      </w:r>
      <w:r>
        <w:rPr>
          <w:noProof/>
        </w:rPr>
        <w:fldChar w:fldCharType="end"/>
      </w:r>
    </w:p>
    <w:p w:rsidR="004C7BC2" w:rsidRDefault="004C7BC2">
      <w:pPr>
        <w:pStyle w:val="TOC1"/>
        <w:tabs>
          <w:tab w:val="left" w:pos="480"/>
          <w:tab w:val="right" w:leader="dot" w:pos="8290"/>
        </w:tabs>
        <w:rPr>
          <w:rFonts w:asciiTheme="minorHAnsi" w:eastAsiaTheme="minorEastAsia" w:hAnsiTheme="minorHAnsi" w:cstheme="minorBidi"/>
          <w:b w:val="0"/>
          <w:bCs w:val="0"/>
          <w:noProof/>
          <w:color w:val="auto"/>
          <w:sz w:val="22"/>
          <w:szCs w:val="22"/>
          <w:lang w:val="en-US"/>
        </w:rPr>
      </w:pPr>
      <w:r w:rsidRPr="00842686">
        <w:rPr>
          <w:rFonts w:cs="Times New Roman"/>
          <w:noProof/>
          <w:lang w:val="en-US"/>
        </w:rPr>
        <w:t>8.</w:t>
      </w:r>
      <w:r>
        <w:rPr>
          <w:rFonts w:asciiTheme="minorHAnsi" w:eastAsiaTheme="minorEastAsia" w:hAnsiTheme="minorHAnsi" w:cstheme="minorBidi"/>
          <w:b w:val="0"/>
          <w:bCs w:val="0"/>
          <w:noProof/>
          <w:color w:val="auto"/>
          <w:sz w:val="22"/>
          <w:szCs w:val="22"/>
          <w:lang w:val="en-US"/>
        </w:rPr>
        <w:tab/>
      </w:r>
      <w:r w:rsidRPr="00842686">
        <w:rPr>
          <w:noProof/>
          <w:lang w:val="en-US"/>
        </w:rPr>
        <w:t>References</w:t>
      </w:r>
      <w:r>
        <w:rPr>
          <w:noProof/>
        </w:rPr>
        <w:tab/>
      </w:r>
      <w:r>
        <w:rPr>
          <w:noProof/>
        </w:rPr>
        <w:fldChar w:fldCharType="begin"/>
      </w:r>
      <w:r>
        <w:rPr>
          <w:noProof/>
        </w:rPr>
        <w:instrText xml:space="preserve"> PAGEREF _Toc414529922 \h </w:instrText>
      </w:r>
      <w:r>
        <w:rPr>
          <w:noProof/>
        </w:rPr>
      </w:r>
      <w:r>
        <w:rPr>
          <w:noProof/>
        </w:rPr>
        <w:fldChar w:fldCharType="separate"/>
      </w:r>
      <w:r>
        <w:rPr>
          <w:noProof/>
        </w:rPr>
        <w:t>47</w:t>
      </w:r>
      <w:r>
        <w:rPr>
          <w:noProof/>
        </w:rPr>
        <w:fldChar w:fldCharType="end"/>
      </w:r>
    </w:p>
    <w:p w:rsidR="00D6664A" w:rsidRPr="00745040" w:rsidRDefault="00D04B1D" w:rsidP="001C749E">
      <w:pPr>
        <w:rPr>
          <w:lang w:val="en-US"/>
        </w:rPr>
      </w:pPr>
      <w:r w:rsidRPr="00745040">
        <w:rPr>
          <w:lang w:val="en-US"/>
        </w:rPr>
        <w:fldChar w:fldCharType="end"/>
      </w:r>
      <w:r w:rsidR="00D6664A" w:rsidRPr="00745040">
        <w:rPr>
          <w:lang w:val="en-US"/>
        </w:rPr>
        <w:br w:type="page"/>
      </w:r>
    </w:p>
    <w:p w:rsidR="00090984" w:rsidRPr="00745040" w:rsidRDefault="00090984" w:rsidP="00714251">
      <w:pPr>
        <w:pStyle w:val="Heading1"/>
        <w:rPr>
          <w:lang w:val="en-US"/>
        </w:rPr>
      </w:pPr>
      <w:bookmarkStart w:id="3" w:name="_Toc414529879"/>
      <w:r w:rsidRPr="00745040">
        <w:rPr>
          <w:lang w:val="en-US"/>
        </w:rPr>
        <w:lastRenderedPageBreak/>
        <w:t xml:space="preserve">About </w:t>
      </w:r>
      <w:r w:rsidR="003A3CCD" w:rsidRPr="00745040">
        <w:rPr>
          <w:lang w:val="en-US"/>
        </w:rPr>
        <w:t>Cloudera-Intel-Cisco Hadoop Benchmark TOI</w:t>
      </w:r>
      <w:r w:rsidR="001B752E" w:rsidRPr="00745040">
        <w:rPr>
          <w:lang w:val="en-US"/>
        </w:rPr>
        <w:t xml:space="preserve"> (Transfer Of Information)</w:t>
      </w:r>
      <w:bookmarkEnd w:id="3"/>
    </w:p>
    <w:p w:rsidR="003A3CCD" w:rsidRPr="00745040" w:rsidRDefault="003A3CCD" w:rsidP="003A3CCD">
      <w:pPr>
        <w:rPr>
          <w:lang w:val="en-US"/>
        </w:rPr>
      </w:pPr>
    </w:p>
    <w:p w:rsidR="003A3CCD" w:rsidRPr="00723285" w:rsidRDefault="003A3CCD" w:rsidP="003A3CCD">
      <w:pPr>
        <w:pStyle w:val="SP294968"/>
        <w:spacing w:after="120"/>
        <w:rPr>
          <w:rFonts w:cs="Ciscoregular"/>
          <w:color w:val="606060"/>
          <w:sz w:val="18"/>
          <w:szCs w:val="18"/>
        </w:rPr>
      </w:pPr>
      <w:commentRangeStart w:id="4"/>
      <w:r w:rsidRPr="00723285">
        <w:rPr>
          <w:rStyle w:val="SC1566"/>
        </w:rPr>
        <w:t>ALL DESIGNS, SPECIFICATIONS, STATEMENTS, INFORMATION, AND RECOMMENDATIONS (COLLEC</w:t>
      </w:r>
      <w:r w:rsidRPr="00723285">
        <w:rPr>
          <w:rStyle w:val="SC1566"/>
        </w:rPr>
        <w:softHyphen/>
        <w:t>TIVELY, "DESIGNS") IN THIS PAPER ARE PRESENTED "AS IS," WITH ALL FAULTS. CISCO AND ITS SUP</w:t>
      </w:r>
      <w:r w:rsidRPr="00723285">
        <w:rPr>
          <w:rStyle w:val="SC1566"/>
        </w:rPr>
        <w:softHyphen/>
        <w:t xml:space="preserve">PLIERS DISCLAIM ALL WARRANTIES, INCLUDING, WITHOUT LIMITATION, THE WARRANTY OF MERCHANTABILITY, FITNESS FOR A PARTICULAR PURPOSE AND NONINFRINGEMENT OR ARISING FROM A COURSE OF DEALING, USAGE, OR TRADE PRACTICE. IN NO EVENT SHALL CISCO OR ITS SUPPLIERS BE LIABLE FOR ANY INDIRECT, SPECIAL, CONSEQUENTIAL, OR INCIDENTAL DAMAGES, INCLUDING, WITHOUT LIMITATION, LOST PROFITS OR LOSS OR DAMAGE TO DATA ARISING OUT OF THE USE OR INABILITY TO USE THE DESIGNS, EVEN IF CISCO OR ITS SUPPLIERS HAVE BEEN ADVISED OF THE POSSIBILITY OF SUCH DAMAGES. </w:t>
      </w:r>
    </w:p>
    <w:p w:rsidR="003A3CCD" w:rsidRPr="00723285" w:rsidRDefault="003A3CCD" w:rsidP="003A3CCD">
      <w:pPr>
        <w:pStyle w:val="SP294968"/>
        <w:spacing w:after="120"/>
        <w:rPr>
          <w:rFonts w:cs="Ciscoregular"/>
          <w:color w:val="606060"/>
          <w:sz w:val="18"/>
          <w:szCs w:val="18"/>
        </w:rPr>
      </w:pPr>
      <w:r w:rsidRPr="00723285">
        <w:rPr>
          <w:rStyle w:val="SC1566"/>
        </w:rPr>
        <w:t xml:space="preserve">THE DESIGNS ARE SUBJECT TO CHANGE WITHOUT NOTICE. USERS ARE SOLELY RESPONSIBLE FOR THEIR APPLICATION OF THE DESIGNS. THE DESIGNS DO NOT CONSTITUTE THE TECHNICAL OR OTHER PROFESSIONAL ADVICE OF CISCO, ITS SUPPLIERS OR PARTNERS. USERS SHOULD CONSULT THEIR OWN TECHNICAL ADVISORS BEFORE IMPLEMENTING THE DESIGNS. RESULTS MAY VARY DEPENDING ON FACTORS NOT TESTED BY CISCO. </w:t>
      </w:r>
    </w:p>
    <w:p w:rsidR="003A3CCD" w:rsidRPr="00723285" w:rsidRDefault="003A3CCD" w:rsidP="003A3CCD">
      <w:pPr>
        <w:pStyle w:val="SP294968"/>
        <w:spacing w:after="120"/>
        <w:rPr>
          <w:rFonts w:cs="Ciscoregular"/>
          <w:color w:val="606060"/>
          <w:sz w:val="18"/>
          <w:szCs w:val="18"/>
        </w:rPr>
      </w:pPr>
      <w:r w:rsidRPr="00723285">
        <w:rPr>
          <w:rStyle w:val="SC1566"/>
        </w:rPr>
        <w:t>CCDE, CCENT, Cisco Eos, Cisco Lumin, Cisco Nexus, Cisco StadiumVision, Cisco TelePresence, Cisco WebEx, the Cisco logo, DCE, and Welcome to the Human Network are trademarks; Changing the Way We Work, Live, Play, and Learn and Cisco Store are service marks; and Access Registrar, Aironet, AsyncOS, Bringing the Meeting To You, Catalyst, CCDA, CCDP, CCIE, CCIP, CCNA, CCNP, CCSP, CCVP, Cisco, the Cisco Certified Internetwork Expert logo, Cisco IOS, Cisco Press, Cisco Systems, Cisco Systems Capital, the Cisco Systems logo, Cisco Unity, Collaboration Without Limitation, EtherFast, EtherSwitch, Event Cen</w:t>
      </w:r>
      <w:r w:rsidRPr="00723285">
        <w:rPr>
          <w:rStyle w:val="SC1566"/>
        </w:rPr>
        <w:softHyphen/>
        <w:t>ter, Fast Step, Follow Me Browsing, FormShare, GigaDrive, HomeLink, Internet Quotient, IOS, iPhone, iQuick Study, IronPort, the IronPort logo, LightStream, Linksys, MediaTone, MeetingPlace, MeetingPlace Chime Sound, MGX, Networkers, Networking Academy, Network Registrar, PCNow, PIX, PowerPanels, ProConnect, ScriptShare, SenderBase, SMARTnet, Spectrum Expert, StackWise, The Fastest Way to Increase Your Internet Quotient, TransPath, WebEx, and the WebEx logo are registered trademarks of Cisco Systems, Inc. and/or its affiliates in the United States and certain other countries.</w:t>
      </w:r>
    </w:p>
    <w:p w:rsidR="003A3CCD" w:rsidRPr="00723285" w:rsidRDefault="003A3CCD" w:rsidP="003A3CCD">
      <w:pPr>
        <w:pStyle w:val="SP294968"/>
        <w:spacing w:after="120"/>
        <w:rPr>
          <w:rFonts w:cs="Ciscoregular"/>
          <w:color w:val="606060"/>
          <w:sz w:val="18"/>
          <w:szCs w:val="18"/>
        </w:rPr>
      </w:pPr>
      <w:r w:rsidRPr="00723285">
        <w:rPr>
          <w:rStyle w:val="SC1566"/>
        </w:rPr>
        <w:t>All other trademarks mentioned in this document or website are the property of their respective owners. The use of the word partner does not imply a partnership relationship between Cisco and any other com</w:t>
      </w:r>
      <w:r w:rsidRPr="00723285">
        <w:rPr>
          <w:rStyle w:val="SC1566"/>
        </w:rPr>
        <w:softHyphen/>
        <w:t>pany. (0809R)</w:t>
      </w:r>
    </w:p>
    <w:p w:rsidR="003A3CCD" w:rsidRPr="00745040" w:rsidRDefault="003A3CCD" w:rsidP="003A3CCD">
      <w:pPr>
        <w:rPr>
          <w:lang w:val="en-US"/>
        </w:rPr>
      </w:pPr>
      <w:r w:rsidRPr="00745040">
        <w:rPr>
          <w:rStyle w:val="SC1566"/>
          <w:lang w:val="en-US"/>
        </w:rPr>
        <w:t>© 2014 Cisco Systems, Inc. All rights reserved</w:t>
      </w:r>
    </w:p>
    <w:p w:rsidR="00D6664A" w:rsidRPr="00745040" w:rsidRDefault="0075658C" w:rsidP="00714251">
      <w:pPr>
        <w:pStyle w:val="Heading1"/>
        <w:rPr>
          <w:lang w:val="en-US"/>
        </w:rPr>
      </w:pPr>
      <w:bookmarkStart w:id="5" w:name="_Toc414529880"/>
      <w:commentRangeEnd w:id="4"/>
      <w:r w:rsidRPr="00745040">
        <w:rPr>
          <w:rStyle w:val="CommentReference"/>
          <w:rFonts w:ascii="Arial" w:eastAsia="Times" w:hAnsi="Arial"/>
          <w:b w:val="0"/>
          <w:bCs w:val="0"/>
          <w:color w:val="auto"/>
          <w:lang w:val="en-US"/>
        </w:rPr>
        <w:commentReference w:id="4"/>
      </w:r>
      <w:r w:rsidR="00D6664A" w:rsidRPr="00745040">
        <w:rPr>
          <w:lang w:val="en-US"/>
        </w:rPr>
        <w:t>Introduction</w:t>
      </w:r>
      <w:bookmarkEnd w:id="5"/>
    </w:p>
    <w:p w:rsidR="00D6664A" w:rsidRPr="00745040" w:rsidRDefault="00D6664A" w:rsidP="00DC535E">
      <w:pPr>
        <w:rPr>
          <w:lang w:val="en-US"/>
        </w:rPr>
      </w:pPr>
    </w:p>
    <w:p w:rsidR="001B752E" w:rsidRPr="00745040" w:rsidRDefault="00BC097A" w:rsidP="00154DA1">
      <w:pPr>
        <w:rPr>
          <w:lang w:val="en-US"/>
        </w:rPr>
      </w:pPr>
      <w:r w:rsidRPr="00745040">
        <w:rPr>
          <w:lang w:val="en-US"/>
        </w:rPr>
        <w:t xml:space="preserve">This benchmark </w:t>
      </w:r>
      <w:r w:rsidR="001B752E" w:rsidRPr="00745040">
        <w:rPr>
          <w:lang w:val="en-US"/>
        </w:rPr>
        <w:t>intend</w:t>
      </w:r>
      <w:r w:rsidR="0075658C" w:rsidRPr="00745040">
        <w:rPr>
          <w:lang w:val="en-US"/>
        </w:rPr>
        <w:t>s</w:t>
      </w:r>
      <w:r w:rsidR="001B752E" w:rsidRPr="00745040">
        <w:rPr>
          <w:lang w:val="en-US"/>
        </w:rPr>
        <w:t xml:space="preserve"> to look at the </w:t>
      </w:r>
      <w:r w:rsidR="0075658C" w:rsidRPr="00745040">
        <w:rPr>
          <w:lang w:val="en-US"/>
        </w:rPr>
        <w:t>p</w:t>
      </w:r>
      <w:r w:rsidR="001B752E" w:rsidRPr="00745040">
        <w:rPr>
          <w:lang w:val="en-US"/>
        </w:rPr>
        <w:t>hysics of Hadoop. Today</w:t>
      </w:r>
      <w:r w:rsidR="0075658C" w:rsidRPr="00745040">
        <w:rPr>
          <w:lang w:val="en-US"/>
        </w:rPr>
        <w:t>,</w:t>
      </w:r>
      <w:r w:rsidR="001B752E" w:rsidRPr="00745040">
        <w:rPr>
          <w:lang w:val="en-US"/>
        </w:rPr>
        <w:t xml:space="preserve"> it is pretty easy to set</w:t>
      </w:r>
      <w:r w:rsidR="0075658C" w:rsidRPr="00745040">
        <w:rPr>
          <w:lang w:val="en-US"/>
        </w:rPr>
        <w:t xml:space="preserve"> </w:t>
      </w:r>
      <w:r w:rsidR="001B752E" w:rsidRPr="00745040">
        <w:rPr>
          <w:lang w:val="en-US"/>
        </w:rPr>
        <w:t>up a working Hadoop environment</w:t>
      </w:r>
      <w:r w:rsidR="0075658C" w:rsidRPr="00745040">
        <w:rPr>
          <w:lang w:val="en-US"/>
        </w:rPr>
        <w:t xml:space="preserve"> </w:t>
      </w:r>
      <w:r w:rsidR="001B752E" w:rsidRPr="00745040">
        <w:rPr>
          <w:lang w:val="en-US"/>
        </w:rPr>
        <w:t xml:space="preserve">where </w:t>
      </w:r>
      <w:r w:rsidR="0075658C" w:rsidRPr="00745040">
        <w:rPr>
          <w:lang w:val="en-US"/>
        </w:rPr>
        <w:t xml:space="preserve">the </w:t>
      </w:r>
      <w:r w:rsidR="001B752E" w:rsidRPr="00745040">
        <w:rPr>
          <w:lang w:val="en-US"/>
        </w:rPr>
        <w:t xml:space="preserve">base default configuration works and </w:t>
      </w:r>
      <w:r w:rsidR="0075658C" w:rsidRPr="00745040">
        <w:rPr>
          <w:lang w:val="en-US"/>
        </w:rPr>
        <w:t xml:space="preserve">the </w:t>
      </w:r>
      <w:r w:rsidR="001B752E" w:rsidRPr="00745040">
        <w:rPr>
          <w:lang w:val="en-US"/>
        </w:rPr>
        <w:t>job</w:t>
      </w:r>
      <w:r w:rsidR="0075658C" w:rsidRPr="00745040">
        <w:rPr>
          <w:lang w:val="en-US"/>
        </w:rPr>
        <w:t xml:space="preserve">s are </w:t>
      </w:r>
      <w:r w:rsidR="001B752E" w:rsidRPr="00745040">
        <w:rPr>
          <w:lang w:val="en-US"/>
        </w:rPr>
        <w:t>completed.</w:t>
      </w:r>
    </w:p>
    <w:p w:rsidR="001B752E" w:rsidRPr="00745040" w:rsidRDefault="001B752E" w:rsidP="00154DA1">
      <w:pPr>
        <w:rPr>
          <w:lang w:val="en-US"/>
        </w:rPr>
      </w:pPr>
      <w:r w:rsidRPr="00745040">
        <w:rPr>
          <w:lang w:val="en-US"/>
        </w:rPr>
        <w:t>But, are you really happy</w:t>
      </w:r>
      <w:r w:rsidR="0075658C" w:rsidRPr="00745040">
        <w:rPr>
          <w:lang w:val="en-US"/>
        </w:rPr>
        <w:t xml:space="preserve"> </w:t>
      </w:r>
      <w:r w:rsidRPr="00745040">
        <w:rPr>
          <w:lang w:val="en-US"/>
        </w:rPr>
        <w:t xml:space="preserve">if </w:t>
      </w:r>
      <w:r w:rsidR="0075658C" w:rsidRPr="00745040">
        <w:rPr>
          <w:lang w:val="en-US"/>
        </w:rPr>
        <w:t xml:space="preserve">the </w:t>
      </w:r>
      <w:r w:rsidRPr="00745040">
        <w:rPr>
          <w:lang w:val="en-US"/>
        </w:rPr>
        <w:t>job complete</w:t>
      </w:r>
      <w:r w:rsidR="0075658C" w:rsidRPr="00745040">
        <w:rPr>
          <w:lang w:val="en-US"/>
        </w:rPr>
        <w:t>s</w:t>
      </w:r>
      <w:r w:rsidRPr="00745040">
        <w:rPr>
          <w:lang w:val="en-US"/>
        </w:rPr>
        <w:t xml:space="preserve"> in </w:t>
      </w:r>
      <w:r w:rsidR="0075658C" w:rsidRPr="00745040">
        <w:rPr>
          <w:lang w:val="en-US"/>
        </w:rPr>
        <w:t xml:space="preserve">three </w:t>
      </w:r>
      <w:r w:rsidRPr="00745040">
        <w:rPr>
          <w:lang w:val="en-US"/>
        </w:rPr>
        <w:t xml:space="preserve">hours </w:t>
      </w:r>
      <w:r w:rsidR="0075658C" w:rsidRPr="00745040">
        <w:rPr>
          <w:lang w:val="en-US"/>
        </w:rPr>
        <w:t xml:space="preserve">at </w:t>
      </w:r>
      <w:r w:rsidRPr="00745040">
        <w:rPr>
          <w:lang w:val="en-US"/>
        </w:rPr>
        <w:t>10% utili</w:t>
      </w:r>
      <w:r w:rsidR="0075658C" w:rsidRPr="00745040">
        <w:rPr>
          <w:lang w:val="en-US"/>
        </w:rPr>
        <w:t>s</w:t>
      </w:r>
      <w:r w:rsidRPr="00745040">
        <w:rPr>
          <w:lang w:val="en-US"/>
        </w:rPr>
        <w:t>ation?</w:t>
      </w:r>
    </w:p>
    <w:p w:rsidR="001B752E" w:rsidRPr="00745040" w:rsidRDefault="0075658C" w:rsidP="00154DA1">
      <w:pPr>
        <w:rPr>
          <w:lang w:val="en-US"/>
        </w:rPr>
      </w:pPr>
      <w:r w:rsidRPr="00745040">
        <w:rPr>
          <w:lang w:val="en-US"/>
        </w:rPr>
        <w:t xml:space="preserve">Also, </w:t>
      </w:r>
      <w:r w:rsidR="001B752E" w:rsidRPr="00745040">
        <w:rPr>
          <w:lang w:val="en-US"/>
        </w:rPr>
        <w:t xml:space="preserve">success can easily be a curse, </w:t>
      </w:r>
      <w:r w:rsidRPr="00745040">
        <w:rPr>
          <w:lang w:val="en-US"/>
        </w:rPr>
        <w:t xml:space="preserve">with </w:t>
      </w:r>
      <w:r w:rsidR="001B752E" w:rsidRPr="00745040">
        <w:rPr>
          <w:lang w:val="en-US"/>
        </w:rPr>
        <w:t>management reali</w:t>
      </w:r>
      <w:r w:rsidRPr="00745040">
        <w:rPr>
          <w:lang w:val="en-US"/>
        </w:rPr>
        <w:t>z</w:t>
      </w:r>
      <w:r w:rsidR="001B752E" w:rsidRPr="00745040">
        <w:rPr>
          <w:lang w:val="en-US"/>
        </w:rPr>
        <w:t>ing the benefits and looking for richer insight, meaning larger more complex and more numerous jobs</w:t>
      </w:r>
      <w:r w:rsidRPr="00745040">
        <w:rPr>
          <w:lang w:val="en-US"/>
        </w:rPr>
        <w:t xml:space="preserve">, but </w:t>
      </w:r>
      <w:r w:rsidR="001B752E" w:rsidRPr="00745040">
        <w:rPr>
          <w:lang w:val="en-US"/>
        </w:rPr>
        <w:t>Hadoop does not self-optimize.</w:t>
      </w:r>
    </w:p>
    <w:p w:rsidR="001B752E" w:rsidRPr="00745040" w:rsidRDefault="001B752E" w:rsidP="00154DA1">
      <w:pPr>
        <w:rPr>
          <w:lang w:val="en-US"/>
        </w:rPr>
      </w:pPr>
      <w:r w:rsidRPr="00745040">
        <w:rPr>
          <w:lang w:val="en-US"/>
        </w:rPr>
        <w:t xml:space="preserve">You now </w:t>
      </w:r>
      <w:r w:rsidR="0075658C" w:rsidRPr="00745040">
        <w:rPr>
          <w:lang w:val="en-US"/>
        </w:rPr>
        <w:t xml:space="preserve">have </w:t>
      </w:r>
      <w:r w:rsidRPr="00745040">
        <w:rPr>
          <w:lang w:val="en-US"/>
        </w:rPr>
        <w:t>3 options :</w:t>
      </w:r>
    </w:p>
    <w:p w:rsidR="001B752E" w:rsidRPr="00745040" w:rsidRDefault="001B752E" w:rsidP="001B752E">
      <w:pPr>
        <w:pStyle w:val="ListParagraph"/>
        <w:numPr>
          <w:ilvl w:val="0"/>
          <w:numId w:val="25"/>
        </w:numPr>
        <w:rPr>
          <w:lang w:val="en-US"/>
        </w:rPr>
      </w:pPr>
      <w:r w:rsidRPr="00745040">
        <w:rPr>
          <w:lang w:val="en-US"/>
        </w:rPr>
        <w:t>Buy more hardware</w:t>
      </w:r>
    </w:p>
    <w:p w:rsidR="001B752E" w:rsidRPr="00745040" w:rsidRDefault="001B752E" w:rsidP="001B752E">
      <w:pPr>
        <w:pStyle w:val="ListParagraph"/>
        <w:numPr>
          <w:ilvl w:val="0"/>
          <w:numId w:val="25"/>
        </w:numPr>
        <w:rPr>
          <w:lang w:val="en-US"/>
        </w:rPr>
      </w:pPr>
      <w:r w:rsidRPr="00745040">
        <w:rPr>
          <w:lang w:val="en-US"/>
        </w:rPr>
        <w:t>Buy expertise</w:t>
      </w:r>
    </w:p>
    <w:p w:rsidR="001B752E" w:rsidRPr="00745040" w:rsidRDefault="001B752E" w:rsidP="001B752E">
      <w:pPr>
        <w:pStyle w:val="ListParagraph"/>
        <w:numPr>
          <w:ilvl w:val="0"/>
          <w:numId w:val="25"/>
        </w:numPr>
        <w:rPr>
          <w:lang w:val="en-US"/>
        </w:rPr>
      </w:pPr>
      <w:r w:rsidRPr="00745040">
        <w:rPr>
          <w:lang w:val="en-US"/>
        </w:rPr>
        <w:t>Optimize the platform as</w:t>
      </w:r>
      <w:r w:rsidR="0075658C" w:rsidRPr="00745040">
        <w:rPr>
          <w:lang w:val="en-US"/>
        </w:rPr>
        <w:t>-</w:t>
      </w:r>
      <w:r w:rsidRPr="00745040">
        <w:rPr>
          <w:lang w:val="en-US"/>
        </w:rPr>
        <w:t>is to get the best performance</w:t>
      </w:r>
    </w:p>
    <w:p w:rsidR="001B752E" w:rsidRPr="00745040" w:rsidRDefault="001B752E" w:rsidP="001B752E">
      <w:pPr>
        <w:rPr>
          <w:lang w:val="en-US"/>
        </w:rPr>
      </w:pPr>
    </w:p>
    <w:p w:rsidR="00BD6C5F" w:rsidRPr="00745040" w:rsidRDefault="0075658C" w:rsidP="00154DA1">
      <w:pPr>
        <w:rPr>
          <w:lang w:val="en-US"/>
        </w:rPr>
      </w:pPr>
      <w:r w:rsidRPr="00745040">
        <w:rPr>
          <w:lang w:val="en-US"/>
        </w:rPr>
        <w:t xml:space="preserve">Because of this, an </w:t>
      </w:r>
      <w:r w:rsidR="001B752E" w:rsidRPr="00745040">
        <w:rPr>
          <w:lang w:val="en-US"/>
        </w:rPr>
        <w:t>idea</w:t>
      </w:r>
      <w:r w:rsidRPr="00745040">
        <w:rPr>
          <w:lang w:val="en-US"/>
        </w:rPr>
        <w:t xml:space="preserve"> came about </w:t>
      </w:r>
      <w:r w:rsidR="00BC097A" w:rsidRPr="00745040">
        <w:rPr>
          <w:lang w:val="en-US"/>
        </w:rPr>
        <w:t>in April 2014</w:t>
      </w:r>
      <w:r w:rsidRPr="00745040">
        <w:rPr>
          <w:lang w:val="en-US"/>
        </w:rPr>
        <w:t xml:space="preserve"> </w:t>
      </w:r>
      <w:r w:rsidR="00BC097A" w:rsidRPr="00745040">
        <w:rPr>
          <w:lang w:val="en-US"/>
        </w:rPr>
        <w:t>as we</w:t>
      </w:r>
      <w:r w:rsidR="00551727" w:rsidRPr="00745040">
        <w:rPr>
          <w:lang w:val="en-US"/>
        </w:rPr>
        <w:t xml:space="preserve"> (Intel/Cisco)</w:t>
      </w:r>
      <w:r w:rsidR="00BC097A" w:rsidRPr="00745040">
        <w:rPr>
          <w:lang w:val="en-US"/>
        </w:rPr>
        <w:t xml:space="preserve"> discussed the set</w:t>
      </w:r>
      <w:r w:rsidR="00551727" w:rsidRPr="00745040">
        <w:rPr>
          <w:lang w:val="en-US"/>
        </w:rPr>
        <w:t xml:space="preserve">up of a demonstration </w:t>
      </w:r>
      <w:r w:rsidR="00BD6C5F" w:rsidRPr="00745040">
        <w:rPr>
          <w:lang w:val="en-US"/>
        </w:rPr>
        <w:t xml:space="preserve">Hadoop </w:t>
      </w:r>
      <w:r w:rsidR="00551727" w:rsidRPr="00745040">
        <w:rPr>
          <w:lang w:val="en-US"/>
        </w:rPr>
        <w:t>cluster</w:t>
      </w:r>
      <w:r w:rsidR="00BD6C5F" w:rsidRPr="00745040">
        <w:rPr>
          <w:lang w:val="en-US"/>
        </w:rPr>
        <w:t>. We decided to extend</w:t>
      </w:r>
      <w:r w:rsidR="00BC097A" w:rsidRPr="00745040">
        <w:rPr>
          <w:lang w:val="en-US"/>
        </w:rPr>
        <w:t xml:space="preserve"> the initial setup</w:t>
      </w:r>
      <w:r w:rsidR="00BD6C5F" w:rsidRPr="00745040">
        <w:rPr>
          <w:lang w:val="en-US"/>
        </w:rPr>
        <w:t xml:space="preserve"> work</w:t>
      </w:r>
      <w:r w:rsidR="00BC097A" w:rsidRPr="00745040">
        <w:rPr>
          <w:lang w:val="en-US"/>
        </w:rPr>
        <w:t xml:space="preserve"> </w:t>
      </w:r>
      <w:r w:rsidR="00BD6C5F" w:rsidRPr="00745040">
        <w:rPr>
          <w:lang w:val="en-US"/>
        </w:rPr>
        <w:t xml:space="preserve">to </w:t>
      </w:r>
      <w:r w:rsidRPr="00745040">
        <w:rPr>
          <w:lang w:val="en-US"/>
        </w:rPr>
        <w:t xml:space="preserve">include a </w:t>
      </w:r>
      <w:r w:rsidR="00BC097A" w:rsidRPr="00745040">
        <w:rPr>
          <w:lang w:val="en-US"/>
        </w:rPr>
        <w:t xml:space="preserve">benchmark </w:t>
      </w:r>
      <w:r w:rsidRPr="00745040">
        <w:rPr>
          <w:lang w:val="en-US"/>
        </w:rPr>
        <w:t xml:space="preserve">of </w:t>
      </w:r>
      <w:r w:rsidR="00BD6C5F" w:rsidRPr="00745040">
        <w:rPr>
          <w:lang w:val="en-US"/>
        </w:rPr>
        <w:t>the physics of Hadoop</w:t>
      </w:r>
      <w:r w:rsidR="00BC097A" w:rsidRPr="00745040">
        <w:rPr>
          <w:lang w:val="en-US"/>
        </w:rPr>
        <w:t xml:space="preserve"> </w:t>
      </w:r>
      <w:r w:rsidR="00BC097A" w:rsidRPr="00745040">
        <w:rPr>
          <w:lang w:val="en-US"/>
        </w:rPr>
        <w:lastRenderedPageBreak/>
        <w:t xml:space="preserve">before launching the demo-platform. </w:t>
      </w:r>
      <w:r w:rsidR="00BD6C5F" w:rsidRPr="00745040">
        <w:rPr>
          <w:lang w:val="en-US"/>
        </w:rPr>
        <w:t xml:space="preserve">When we talk about the </w:t>
      </w:r>
      <w:r w:rsidRPr="00745040">
        <w:rPr>
          <w:lang w:val="en-US"/>
        </w:rPr>
        <w:t>p</w:t>
      </w:r>
      <w:r w:rsidR="00BD6C5F" w:rsidRPr="00745040">
        <w:rPr>
          <w:lang w:val="en-US"/>
        </w:rPr>
        <w:t>hysics of Hadoop, we are looking at various aspects of the platform:</w:t>
      </w:r>
    </w:p>
    <w:p w:rsidR="00BD6C5F" w:rsidRPr="00745040" w:rsidRDefault="00BD6C5F" w:rsidP="00BD6C5F">
      <w:pPr>
        <w:pStyle w:val="ListParagraph"/>
        <w:numPr>
          <w:ilvl w:val="0"/>
          <w:numId w:val="26"/>
        </w:numPr>
        <w:rPr>
          <w:lang w:val="en-US"/>
        </w:rPr>
      </w:pPr>
      <w:r w:rsidRPr="00745040">
        <w:rPr>
          <w:lang w:val="en-US"/>
        </w:rPr>
        <w:t>Platform processor choice</w:t>
      </w:r>
    </w:p>
    <w:p w:rsidR="00BD6C5F" w:rsidRPr="00745040" w:rsidRDefault="00BD6C5F" w:rsidP="00BD6C5F">
      <w:pPr>
        <w:pStyle w:val="ListParagraph"/>
        <w:numPr>
          <w:ilvl w:val="0"/>
          <w:numId w:val="26"/>
        </w:numPr>
        <w:rPr>
          <w:lang w:val="en-US"/>
        </w:rPr>
      </w:pPr>
      <w:r w:rsidRPr="00745040">
        <w:rPr>
          <w:lang w:val="en-US"/>
        </w:rPr>
        <w:t>Base Hardware platform</w:t>
      </w:r>
    </w:p>
    <w:p w:rsidR="00BD6C5F" w:rsidRPr="00745040" w:rsidRDefault="00BD6C5F" w:rsidP="00BD6C5F">
      <w:pPr>
        <w:pStyle w:val="ListParagraph"/>
        <w:numPr>
          <w:ilvl w:val="0"/>
          <w:numId w:val="26"/>
        </w:numPr>
        <w:rPr>
          <w:lang w:val="en-US"/>
        </w:rPr>
      </w:pPr>
      <w:r w:rsidRPr="00745040">
        <w:rPr>
          <w:lang w:val="en-US"/>
        </w:rPr>
        <w:t>Network stack</w:t>
      </w:r>
    </w:p>
    <w:p w:rsidR="00BD6C5F" w:rsidRPr="00745040" w:rsidRDefault="00BD6C5F" w:rsidP="00BD6C5F">
      <w:pPr>
        <w:pStyle w:val="ListParagraph"/>
        <w:numPr>
          <w:ilvl w:val="0"/>
          <w:numId w:val="26"/>
        </w:numPr>
        <w:rPr>
          <w:lang w:val="en-US"/>
        </w:rPr>
      </w:pPr>
      <w:r w:rsidRPr="00745040">
        <w:rPr>
          <w:lang w:val="en-US"/>
        </w:rPr>
        <w:t>Disk partitioning/filesystem</w:t>
      </w:r>
    </w:p>
    <w:p w:rsidR="00BD6C5F" w:rsidRPr="00745040" w:rsidRDefault="00BD6C5F" w:rsidP="00BD6C5F">
      <w:pPr>
        <w:pStyle w:val="ListParagraph"/>
        <w:numPr>
          <w:ilvl w:val="0"/>
          <w:numId w:val="26"/>
        </w:numPr>
        <w:rPr>
          <w:lang w:val="en-US"/>
        </w:rPr>
      </w:pPr>
      <w:r w:rsidRPr="00745040">
        <w:rPr>
          <w:lang w:val="en-US"/>
        </w:rPr>
        <w:t>Base Operating System</w:t>
      </w:r>
    </w:p>
    <w:p w:rsidR="00BD6C5F" w:rsidRPr="00745040" w:rsidRDefault="00BD6C5F" w:rsidP="00BD6C5F">
      <w:pPr>
        <w:pStyle w:val="ListParagraph"/>
        <w:numPr>
          <w:ilvl w:val="0"/>
          <w:numId w:val="26"/>
        </w:numPr>
        <w:rPr>
          <w:lang w:val="en-US"/>
        </w:rPr>
      </w:pPr>
      <w:r w:rsidRPr="00745040">
        <w:rPr>
          <w:lang w:val="en-US"/>
        </w:rPr>
        <w:t>Cloudera software</w:t>
      </w:r>
    </w:p>
    <w:p w:rsidR="00BD6C5F" w:rsidRPr="00745040" w:rsidRDefault="00BD6C5F" w:rsidP="00BD6C5F">
      <w:pPr>
        <w:pStyle w:val="ListParagraph"/>
        <w:numPr>
          <w:ilvl w:val="0"/>
          <w:numId w:val="26"/>
        </w:numPr>
        <w:rPr>
          <w:lang w:val="en-US"/>
        </w:rPr>
      </w:pPr>
      <w:r w:rsidRPr="00745040">
        <w:rPr>
          <w:lang w:val="en-US"/>
        </w:rPr>
        <w:t>Data workload</w:t>
      </w:r>
    </w:p>
    <w:p w:rsidR="0081415E" w:rsidRPr="00745040" w:rsidRDefault="0081415E" w:rsidP="00154DA1">
      <w:pPr>
        <w:rPr>
          <w:lang w:val="en-US"/>
        </w:rPr>
      </w:pPr>
    </w:p>
    <w:p w:rsidR="00BD6C5F" w:rsidRPr="00745040" w:rsidRDefault="00BD6C5F" w:rsidP="00BD6C5F">
      <w:pPr>
        <w:rPr>
          <w:lang w:val="en-US"/>
        </w:rPr>
      </w:pPr>
      <w:r w:rsidRPr="00745040">
        <w:rPr>
          <w:lang w:val="en-US"/>
        </w:rPr>
        <w:t>This paper provides all the necessary information to reproduce the same test-bed, as well as a summary of the results and the lesson learned. This information is valuable in designing and building Hadoop clusters.</w:t>
      </w:r>
    </w:p>
    <w:p w:rsidR="00BD6C5F" w:rsidRPr="00745040" w:rsidRDefault="00BD6C5F" w:rsidP="00BD6C5F">
      <w:pPr>
        <w:rPr>
          <w:lang w:val="en-US"/>
        </w:rPr>
      </w:pPr>
    </w:p>
    <w:p w:rsidR="00BD6C5F" w:rsidRPr="00745040" w:rsidRDefault="00BD6C5F" w:rsidP="00BD6C5F">
      <w:pPr>
        <w:rPr>
          <w:lang w:val="en-US"/>
        </w:rPr>
      </w:pPr>
      <w:r w:rsidRPr="00745040">
        <w:rPr>
          <w:lang w:val="en-US"/>
        </w:rPr>
        <w:t xml:space="preserve">The intent of this benchmarking effort is not compete with other published record benchmarks; rather it done mainly to demonstrate </w:t>
      </w:r>
      <w:r w:rsidR="0075658C" w:rsidRPr="00745040">
        <w:rPr>
          <w:lang w:val="en-US"/>
        </w:rPr>
        <w:t xml:space="preserve">the </w:t>
      </w:r>
      <w:r w:rsidRPr="00745040">
        <w:rPr>
          <w:lang w:val="en-US"/>
        </w:rPr>
        <w:t>relative impacts of the choices of CPU, Network BW, HDD</w:t>
      </w:r>
      <w:r w:rsidR="0075658C" w:rsidRPr="00745040">
        <w:rPr>
          <w:lang w:val="en-US"/>
        </w:rPr>
        <w:t>,</w:t>
      </w:r>
      <w:r w:rsidRPr="00745040">
        <w:rPr>
          <w:lang w:val="en-US"/>
        </w:rPr>
        <w:t xml:space="preserve"> etc</w:t>
      </w:r>
      <w:r w:rsidR="0075658C" w:rsidRPr="00745040">
        <w:rPr>
          <w:lang w:val="en-US"/>
        </w:rPr>
        <w:t>.</w:t>
      </w:r>
      <w:r w:rsidRPr="00745040">
        <w:rPr>
          <w:lang w:val="en-US"/>
        </w:rPr>
        <w:t xml:space="preserve"> for your Hadoop platform.  The final results are expressed </w:t>
      </w:r>
      <w:r w:rsidR="0075658C" w:rsidRPr="00745040">
        <w:rPr>
          <w:lang w:val="en-US"/>
        </w:rPr>
        <w:t xml:space="preserve">as a </w:t>
      </w:r>
      <w:r w:rsidRPr="00745040">
        <w:rPr>
          <w:lang w:val="en-US"/>
        </w:rPr>
        <w:t xml:space="preserve">relative percentage of </w:t>
      </w:r>
      <w:r w:rsidR="0075658C" w:rsidRPr="00745040">
        <w:rPr>
          <w:lang w:val="en-US"/>
        </w:rPr>
        <w:t xml:space="preserve">the </w:t>
      </w:r>
      <w:r w:rsidRPr="00745040">
        <w:rPr>
          <w:lang w:val="en-US"/>
        </w:rPr>
        <w:t xml:space="preserve">baseline. (Raw data available in the Appendix section).  </w:t>
      </w:r>
    </w:p>
    <w:p w:rsidR="00D6664A" w:rsidRPr="00745040" w:rsidRDefault="00D6664A" w:rsidP="000143AA">
      <w:pPr>
        <w:rPr>
          <w:lang w:val="en-US"/>
        </w:rPr>
      </w:pPr>
    </w:p>
    <w:p w:rsidR="007775E7" w:rsidRPr="00745040" w:rsidRDefault="007775E7" w:rsidP="000143AA">
      <w:pPr>
        <w:rPr>
          <w:lang w:val="en-US"/>
        </w:rPr>
      </w:pPr>
    </w:p>
    <w:p w:rsidR="00E50A13" w:rsidRPr="00745040" w:rsidRDefault="00E50A13" w:rsidP="00551727">
      <w:pPr>
        <w:pStyle w:val="Heading1"/>
        <w:numPr>
          <w:ilvl w:val="0"/>
          <w:numId w:val="0"/>
        </w:numPr>
        <w:rPr>
          <w:lang w:val="en-US"/>
        </w:rPr>
      </w:pPr>
      <w:bookmarkStart w:id="6" w:name="_Toc414529881"/>
      <w:r w:rsidRPr="00745040">
        <w:rPr>
          <w:lang w:val="en-US"/>
        </w:rPr>
        <w:t>Executive Summary</w:t>
      </w:r>
      <w:bookmarkEnd w:id="6"/>
    </w:p>
    <w:p w:rsidR="00E50A13" w:rsidRPr="00745040" w:rsidRDefault="00E50A13" w:rsidP="00E50A13">
      <w:pPr>
        <w:rPr>
          <w:lang w:val="en-US"/>
        </w:rPr>
      </w:pPr>
    </w:p>
    <w:p w:rsidR="00797600" w:rsidRPr="00745040" w:rsidRDefault="00797600" w:rsidP="00797600">
      <w:pPr>
        <w:rPr>
          <w:lang w:val="en-US"/>
        </w:rPr>
      </w:pPr>
      <w:r w:rsidRPr="00745040">
        <w:rPr>
          <w:lang w:val="en-US"/>
        </w:rPr>
        <w:t>This benchmark intend</w:t>
      </w:r>
      <w:r w:rsidR="0075658C" w:rsidRPr="00745040">
        <w:rPr>
          <w:lang w:val="en-US"/>
        </w:rPr>
        <w:t>s</w:t>
      </w:r>
      <w:r w:rsidRPr="00745040">
        <w:rPr>
          <w:lang w:val="en-US"/>
        </w:rPr>
        <w:t xml:space="preserve"> to look at the </w:t>
      </w:r>
      <w:r w:rsidR="0075658C" w:rsidRPr="00745040">
        <w:rPr>
          <w:lang w:val="en-US"/>
        </w:rPr>
        <w:t>p</w:t>
      </w:r>
      <w:r w:rsidR="00EE093D" w:rsidRPr="00745040">
        <w:rPr>
          <w:lang w:val="en-US"/>
        </w:rPr>
        <w:t>hysics of Hadoop and how to optimize your Hadoop platform.</w:t>
      </w:r>
    </w:p>
    <w:p w:rsidR="00797600" w:rsidRPr="00745040" w:rsidRDefault="00797600" w:rsidP="00797600">
      <w:pPr>
        <w:rPr>
          <w:lang w:val="en-US"/>
        </w:rPr>
      </w:pPr>
    </w:p>
    <w:p w:rsidR="00797600" w:rsidRPr="00745040" w:rsidRDefault="00797600" w:rsidP="00797600">
      <w:pPr>
        <w:rPr>
          <w:lang w:val="en-US"/>
        </w:rPr>
      </w:pPr>
      <w:r w:rsidRPr="00745040">
        <w:rPr>
          <w:lang w:val="en-US"/>
        </w:rPr>
        <w:t xml:space="preserve">When we talk about the </w:t>
      </w:r>
      <w:r w:rsidR="0075658C" w:rsidRPr="00745040">
        <w:rPr>
          <w:lang w:val="en-US"/>
        </w:rPr>
        <w:t>p</w:t>
      </w:r>
      <w:r w:rsidRPr="00745040">
        <w:rPr>
          <w:lang w:val="en-US"/>
        </w:rPr>
        <w:t>hysics of Hadoop, we are looking at various aspects of the platform</w:t>
      </w:r>
      <w:r w:rsidR="00EE093D" w:rsidRPr="00745040">
        <w:rPr>
          <w:lang w:val="en-US"/>
        </w:rPr>
        <w:t xml:space="preserve">, </w:t>
      </w:r>
      <w:r w:rsidR="0075658C" w:rsidRPr="00745040">
        <w:rPr>
          <w:lang w:val="en-US"/>
        </w:rPr>
        <w:t>including</w:t>
      </w:r>
      <w:r w:rsidRPr="00745040">
        <w:rPr>
          <w:lang w:val="en-US"/>
        </w:rPr>
        <w:t>:</w:t>
      </w:r>
    </w:p>
    <w:p w:rsidR="00797600" w:rsidRPr="00745040" w:rsidRDefault="00797600" w:rsidP="00797600">
      <w:pPr>
        <w:pStyle w:val="ListParagraph"/>
        <w:numPr>
          <w:ilvl w:val="0"/>
          <w:numId w:val="26"/>
        </w:numPr>
        <w:rPr>
          <w:lang w:val="en-US"/>
        </w:rPr>
      </w:pPr>
      <w:r w:rsidRPr="00745040">
        <w:rPr>
          <w:lang w:val="en-US"/>
        </w:rPr>
        <w:t>Platform processor choice</w:t>
      </w:r>
    </w:p>
    <w:p w:rsidR="00797600" w:rsidRPr="00745040" w:rsidRDefault="00797600" w:rsidP="00797600">
      <w:pPr>
        <w:pStyle w:val="ListParagraph"/>
        <w:numPr>
          <w:ilvl w:val="0"/>
          <w:numId w:val="26"/>
        </w:numPr>
        <w:rPr>
          <w:lang w:val="en-US"/>
        </w:rPr>
      </w:pPr>
      <w:r w:rsidRPr="00745040">
        <w:rPr>
          <w:lang w:val="en-US"/>
        </w:rPr>
        <w:t>Base Hardware platform</w:t>
      </w:r>
    </w:p>
    <w:p w:rsidR="00797600" w:rsidRPr="00745040" w:rsidRDefault="00797600" w:rsidP="00797600">
      <w:pPr>
        <w:pStyle w:val="ListParagraph"/>
        <w:numPr>
          <w:ilvl w:val="0"/>
          <w:numId w:val="26"/>
        </w:numPr>
        <w:rPr>
          <w:lang w:val="en-US"/>
        </w:rPr>
      </w:pPr>
      <w:r w:rsidRPr="00745040">
        <w:rPr>
          <w:lang w:val="en-US"/>
        </w:rPr>
        <w:t>Network stack</w:t>
      </w:r>
    </w:p>
    <w:p w:rsidR="00797600" w:rsidRPr="00745040" w:rsidRDefault="00797600" w:rsidP="00797600">
      <w:pPr>
        <w:pStyle w:val="ListParagraph"/>
        <w:numPr>
          <w:ilvl w:val="0"/>
          <w:numId w:val="26"/>
        </w:numPr>
        <w:rPr>
          <w:lang w:val="en-US"/>
        </w:rPr>
      </w:pPr>
      <w:r w:rsidRPr="00745040">
        <w:rPr>
          <w:lang w:val="en-US"/>
        </w:rPr>
        <w:t>Disk partitioning/filesystem</w:t>
      </w:r>
    </w:p>
    <w:p w:rsidR="00797600" w:rsidRPr="00745040" w:rsidRDefault="00797600" w:rsidP="00797600">
      <w:pPr>
        <w:pStyle w:val="ListParagraph"/>
        <w:numPr>
          <w:ilvl w:val="0"/>
          <w:numId w:val="26"/>
        </w:numPr>
        <w:rPr>
          <w:lang w:val="en-US"/>
        </w:rPr>
      </w:pPr>
      <w:r w:rsidRPr="00745040">
        <w:rPr>
          <w:lang w:val="en-US"/>
        </w:rPr>
        <w:t>Base Operating System</w:t>
      </w:r>
    </w:p>
    <w:p w:rsidR="00797600" w:rsidRPr="00745040" w:rsidRDefault="00797600" w:rsidP="00797600">
      <w:pPr>
        <w:pStyle w:val="ListParagraph"/>
        <w:numPr>
          <w:ilvl w:val="0"/>
          <w:numId w:val="26"/>
        </w:numPr>
        <w:rPr>
          <w:lang w:val="en-US"/>
        </w:rPr>
      </w:pPr>
      <w:r w:rsidRPr="00745040">
        <w:rPr>
          <w:lang w:val="en-US"/>
        </w:rPr>
        <w:t>Cloudera software</w:t>
      </w:r>
    </w:p>
    <w:p w:rsidR="00797600" w:rsidRPr="00745040" w:rsidRDefault="00797600" w:rsidP="00797600">
      <w:pPr>
        <w:pStyle w:val="ListParagraph"/>
        <w:numPr>
          <w:ilvl w:val="0"/>
          <w:numId w:val="26"/>
        </w:numPr>
        <w:rPr>
          <w:lang w:val="en-US"/>
        </w:rPr>
      </w:pPr>
      <w:r w:rsidRPr="00745040">
        <w:rPr>
          <w:lang w:val="en-US"/>
        </w:rPr>
        <w:t>Data workload</w:t>
      </w:r>
    </w:p>
    <w:p w:rsidR="00797600" w:rsidRPr="00745040" w:rsidRDefault="00797600" w:rsidP="00E50A13">
      <w:pPr>
        <w:jc w:val="left"/>
        <w:rPr>
          <w:lang w:val="en-US"/>
        </w:rPr>
      </w:pPr>
    </w:p>
    <w:p w:rsidR="00797600" w:rsidRPr="00745040" w:rsidRDefault="00797600" w:rsidP="00797600">
      <w:pPr>
        <w:rPr>
          <w:lang w:val="en-US"/>
        </w:rPr>
      </w:pPr>
      <w:r w:rsidRPr="00745040">
        <w:rPr>
          <w:lang w:val="en-US"/>
        </w:rPr>
        <w:t xml:space="preserve">The intent of this benchmarking effort is not </w:t>
      </w:r>
      <w:r w:rsidR="0075658C" w:rsidRPr="00745040">
        <w:rPr>
          <w:lang w:val="en-US"/>
        </w:rPr>
        <w:t xml:space="preserve">to </w:t>
      </w:r>
      <w:r w:rsidRPr="00745040">
        <w:rPr>
          <w:lang w:val="en-US"/>
        </w:rPr>
        <w:t xml:space="preserve">compete with other published record benchmarks; rather it </w:t>
      </w:r>
      <w:r w:rsidR="00F24084" w:rsidRPr="00745040">
        <w:rPr>
          <w:lang w:val="en-US"/>
        </w:rPr>
        <w:t xml:space="preserve">was </w:t>
      </w:r>
      <w:r w:rsidRPr="00745040">
        <w:rPr>
          <w:lang w:val="en-US"/>
        </w:rPr>
        <w:t>done mainly to demonstrate</w:t>
      </w:r>
      <w:r w:rsidR="0075658C" w:rsidRPr="00745040">
        <w:rPr>
          <w:lang w:val="en-US"/>
        </w:rPr>
        <w:t xml:space="preserve"> the</w:t>
      </w:r>
      <w:r w:rsidRPr="00745040">
        <w:rPr>
          <w:lang w:val="en-US"/>
        </w:rPr>
        <w:t xml:space="preserve"> relative impacts of the choices of CPU, Network BW, HDD</w:t>
      </w:r>
      <w:r w:rsidR="00F24084" w:rsidRPr="00745040">
        <w:rPr>
          <w:lang w:val="en-US"/>
        </w:rPr>
        <w:t>,</w:t>
      </w:r>
      <w:r w:rsidRPr="00745040">
        <w:rPr>
          <w:lang w:val="en-US"/>
        </w:rPr>
        <w:t xml:space="preserve"> etc</w:t>
      </w:r>
      <w:r w:rsidR="00F24084" w:rsidRPr="00745040">
        <w:rPr>
          <w:lang w:val="en-US"/>
        </w:rPr>
        <w:t>.,</w:t>
      </w:r>
      <w:r w:rsidRPr="00745040">
        <w:rPr>
          <w:lang w:val="en-US"/>
        </w:rPr>
        <w:t xml:space="preserve"> for your Hadoop platform. The final results are expressed </w:t>
      </w:r>
      <w:r w:rsidR="00F24084" w:rsidRPr="00745040">
        <w:rPr>
          <w:lang w:val="en-US"/>
        </w:rPr>
        <w:t xml:space="preserve">as  a </w:t>
      </w:r>
      <w:r w:rsidRPr="00745040">
        <w:rPr>
          <w:lang w:val="en-US"/>
        </w:rPr>
        <w:t xml:space="preserve">relative percentage of </w:t>
      </w:r>
      <w:r w:rsidR="00F24084" w:rsidRPr="00745040">
        <w:rPr>
          <w:lang w:val="en-US"/>
        </w:rPr>
        <w:t xml:space="preserve">the </w:t>
      </w:r>
      <w:r w:rsidRPr="00745040">
        <w:rPr>
          <w:lang w:val="en-US"/>
        </w:rPr>
        <w:t xml:space="preserve">baseline. (Raw data available in the Appendix section).  </w:t>
      </w:r>
    </w:p>
    <w:p w:rsidR="00797600" w:rsidRPr="00745040" w:rsidRDefault="00797600" w:rsidP="00E50A13">
      <w:pPr>
        <w:jc w:val="left"/>
        <w:rPr>
          <w:lang w:val="en-US"/>
        </w:rPr>
      </w:pPr>
    </w:p>
    <w:p w:rsidR="00022C44" w:rsidRPr="00745040" w:rsidRDefault="00022C44" w:rsidP="00E50A13">
      <w:pPr>
        <w:jc w:val="left"/>
        <w:rPr>
          <w:lang w:val="en-US"/>
        </w:rPr>
      </w:pPr>
      <w:r w:rsidRPr="00745040">
        <w:rPr>
          <w:lang w:val="en-US"/>
        </w:rPr>
        <w:t>As such</w:t>
      </w:r>
      <w:r w:rsidR="00F24084" w:rsidRPr="00745040">
        <w:rPr>
          <w:lang w:val="en-US"/>
        </w:rPr>
        <w:t>,</w:t>
      </w:r>
      <w:r w:rsidRPr="00745040">
        <w:rPr>
          <w:lang w:val="en-US"/>
        </w:rPr>
        <w:t xml:space="preserve"> we </w:t>
      </w:r>
      <w:r w:rsidR="00CB7EF7" w:rsidRPr="00745040">
        <w:rPr>
          <w:lang w:val="en-US"/>
        </w:rPr>
        <w:t>benchmarked</w:t>
      </w:r>
      <w:r w:rsidR="00F24084" w:rsidRPr="00745040">
        <w:rPr>
          <w:lang w:val="en-US"/>
        </w:rPr>
        <w:t xml:space="preserve"> </w:t>
      </w:r>
      <w:r w:rsidRPr="00745040">
        <w:rPr>
          <w:lang w:val="en-US"/>
        </w:rPr>
        <w:t>CPU, HyperThreading, Networking BW (10/5/1 Gb), HDD (12/24) as well as</w:t>
      </w:r>
      <w:r w:rsidR="006E6699" w:rsidRPr="00745040">
        <w:rPr>
          <w:lang w:val="en-US"/>
        </w:rPr>
        <w:t xml:space="preserve"> scalability (4/5/6 data nodes), using the usual suspects</w:t>
      </w:r>
      <w:r w:rsidR="00F24084" w:rsidRPr="00745040">
        <w:rPr>
          <w:lang w:val="en-US"/>
        </w:rPr>
        <w:t>—</w:t>
      </w:r>
      <w:r w:rsidR="006E6699" w:rsidRPr="00745040">
        <w:rPr>
          <w:lang w:val="en-US"/>
        </w:rPr>
        <w:t>TeraGen, TeraSort, TeraValidate (1TB and 2TB), as well as wordcount</w:t>
      </w:r>
      <w:r w:rsidR="00EE093D" w:rsidRPr="00745040">
        <w:rPr>
          <w:lang w:val="en-US"/>
        </w:rPr>
        <w:t xml:space="preserve"> (~12GB). We adopted a multi-run (x3, average value) </w:t>
      </w:r>
      <w:r w:rsidR="00EE093D" w:rsidRPr="00745040">
        <w:rPr>
          <w:lang w:val="en-US"/>
        </w:rPr>
        <w:lastRenderedPageBreak/>
        <w:t>benchmarking strategy with a max deviation of 20%</w:t>
      </w:r>
      <w:r w:rsidR="00076065" w:rsidRPr="00745040">
        <w:rPr>
          <w:lang w:val="en-US"/>
        </w:rPr>
        <w:t xml:space="preserve"> between runs,</w:t>
      </w:r>
      <w:r w:rsidR="00EE093D" w:rsidRPr="00745040">
        <w:rPr>
          <w:lang w:val="en-US"/>
        </w:rPr>
        <w:t xml:space="preserve"> </w:t>
      </w:r>
      <w:r w:rsidR="00F24084" w:rsidRPr="00745040">
        <w:rPr>
          <w:lang w:val="en-US"/>
        </w:rPr>
        <w:t xml:space="preserve">which if it occurred </w:t>
      </w:r>
      <w:r w:rsidR="00EE093D" w:rsidRPr="00745040">
        <w:rPr>
          <w:lang w:val="en-US"/>
        </w:rPr>
        <w:t>trigger</w:t>
      </w:r>
      <w:r w:rsidR="00F24084" w:rsidRPr="00745040">
        <w:rPr>
          <w:lang w:val="en-US"/>
        </w:rPr>
        <w:t>ed</w:t>
      </w:r>
      <w:r w:rsidR="00EE093D" w:rsidRPr="00745040">
        <w:rPr>
          <w:lang w:val="en-US"/>
        </w:rPr>
        <w:t xml:space="preserve"> </w:t>
      </w:r>
      <w:r w:rsidR="00F24084" w:rsidRPr="00745040">
        <w:rPr>
          <w:lang w:val="en-US"/>
        </w:rPr>
        <w:t xml:space="preserve">a </w:t>
      </w:r>
      <w:r w:rsidR="00EE093D" w:rsidRPr="00745040">
        <w:rPr>
          <w:lang w:val="en-US"/>
        </w:rPr>
        <w:t>full re-test.</w:t>
      </w:r>
    </w:p>
    <w:p w:rsidR="00022C44" w:rsidRPr="00745040" w:rsidRDefault="00022C44" w:rsidP="00E50A13">
      <w:pPr>
        <w:jc w:val="left"/>
        <w:rPr>
          <w:lang w:val="en-US"/>
        </w:rPr>
      </w:pPr>
    </w:p>
    <w:p w:rsidR="00797600" w:rsidRPr="00745040" w:rsidRDefault="00797600" w:rsidP="00E50A13">
      <w:pPr>
        <w:jc w:val="left"/>
        <w:rPr>
          <w:lang w:val="en-US"/>
        </w:rPr>
      </w:pPr>
      <w:r w:rsidRPr="00745040">
        <w:rPr>
          <w:lang w:val="en-US"/>
        </w:rPr>
        <w:t>The test-bed :</w:t>
      </w:r>
    </w:p>
    <w:p w:rsidR="00797600" w:rsidRPr="00745040" w:rsidRDefault="0077175B" w:rsidP="00E50A13">
      <w:pPr>
        <w:jc w:val="left"/>
        <w:rPr>
          <w:lang w:val="en-US"/>
        </w:rPr>
      </w:pPr>
      <w:r w:rsidRPr="00723285">
        <w:rPr>
          <w:noProof/>
          <w:lang w:val="en-US"/>
        </w:rPr>
        <w:drawing>
          <wp:inline distT="0" distB="0" distL="0" distR="0" wp14:anchorId="50594C30" wp14:editId="0CCC9D2A">
            <wp:extent cx="5276850" cy="3029679"/>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0781" cy="3031936"/>
                    </a:xfrm>
                    <a:prstGeom prst="rect">
                      <a:avLst/>
                    </a:prstGeom>
                  </pic:spPr>
                </pic:pic>
              </a:graphicData>
            </a:graphic>
          </wp:inline>
        </w:drawing>
      </w:r>
      <w:r w:rsidRPr="00723285">
        <w:rPr>
          <w:noProof/>
          <w:lang w:val="en-US"/>
        </w:rPr>
        <w:t xml:space="preserve"> </w:t>
      </w:r>
    </w:p>
    <w:p w:rsidR="003555FA" w:rsidRPr="00745040" w:rsidRDefault="003555FA" w:rsidP="003555FA">
      <w:pPr>
        <w:pStyle w:val="Caption"/>
        <w:jc w:val="center"/>
        <w:rPr>
          <w:lang w:val="en-US"/>
        </w:rPr>
      </w:pPr>
      <w:r w:rsidRPr="00745040">
        <w:rPr>
          <w:lang w:val="en-US"/>
        </w:rPr>
        <w:t xml:space="preserve">Figure </w:t>
      </w:r>
      <w:r w:rsidR="00D04B1D" w:rsidRPr="00745040">
        <w:rPr>
          <w:lang w:val="en-US"/>
        </w:rPr>
        <w:fldChar w:fldCharType="begin"/>
      </w:r>
      <w:r w:rsidRPr="00745040">
        <w:rPr>
          <w:lang w:val="en-US"/>
        </w:rPr>
        <w:instrText xml:space="preserve"> SEQ Figure \* ARABIC </w:instrText>
      </w:r>
      <w:r w:rsidR="00D04B1D" w:rsidRPr="00745040">
        <w:rPr>
          <w:lang w:val="en-US"/>
        </w:rPr>
        <w:fldChar w:fldCharType="separate"/>
      </w:r>
      <w:r w:rsidR="008A361D" w:rsidRPr="00745040">
        <w:rPr>
          <w:noProof/>
          <w:lang w:val="en-US"/>
        </w:rPr>
        <w:t>1</w:t>
      </w:r>
      <w:r w:rsidR="00D04B1D" w:rsidRPr="00745040">
        <w:rPr>
          <w:lang w:val="en-US"/>
        </w:rPr>
        <w:fldChar w:fldCharType="end"/>
      </w:r>
      <w:r w:rsidRPr="00745040">
        <w:rPr>
          <w:lang w:val="en-US"/>
        </w:rPr>
        <w:t xml:space="preserve"> : Test-Bed</w:t>
      </w:r>
    </w:p>
    <w:p w:rsidR="00797600" w:rsidRPr="00745040" w:rsidRDefault="00022C44" w:rsidP="00797600">
      <w:pPr>
        <w:rPr>
          <w:lang w:val="en-US"/>
        </w:rPr>
      </w:pPr>
      <w:r w:rsidRPr="00745040">
        <w:rPr>
          <w:lang w:val="en-US"/>
        </w:rPr>
        <w:t xml:space="preserve">All details have been provided to enable you to reproduce/modify </w:t>
      </w:r>
      <w:r w:rsidR="00797600" w:rsidRPr="00745040">
        <w:rPr>
          <w:lang w:val="en-US"/>
        </w:rPr>
        <w:t>these test</w:t>
      </w:r>
      <w:r w:rsidR="0091130F" w:rsidRPr="00745040">
        <w:rPr>
          <w:lang w:val="en-US"/>
        </w:rPr>
        <w:t>s</w:t>
      </w:r>
      <w:r w:rsidR="00797600" w:rsidRPr="00745040">
        <w:rPr>
          <w:lang w:val="en-US"/>
        </w:rPr>
        <w:t xml:space="preserve"> for your own purpose</w:t>
      </w:r>
      <w:r w:rsidR="0091130F" w:rsidRPr="00745040">
        <w:rPr>
          <w:lang w:val="en-US"/>
        </w:rPr>
        <w:t>s</w:t>
      </w:r>
      <w:r w:rsidR="00797600" w:rsidRPr="00745040">
        <w:rPr>
          <w:lang w:val="en-US"/>
        </w:rPr>
        <w:t xml:space="preserve">, </w:t>
      </w:r>
      <w:r w:rsidR="0091130F" w:rsidRPr="00745040">
        <w:rPr>
          <w:lang w:val="en-US"/>
        </w:rPr>
        <w:t xml:space="preserve">with the </w:t>
      </w:r>
      <w:r w:rsidR="00797600" w:rsidRPr="00745040">
        <w:rPr>
          <w:lang w:val="en-US"/>
        </w:rPr>
        <w:t xml:space="preserve">results expressed </w:t>
      </w:r>
      <w:r w:rsidR="0091130F" w:rsidRPr="00745040">
        <w:rPr>
          <w:lang w:val="en-US"/>
        </w:rPr>
        <w:t xml:space="preserve">as a </w:t>
      </w:r>
      <w:r w:rsidR="00797600" w:rsidRPr="00745040">
        <w:rPr>
          <w:lang w:val="en-US"/>
        </w:rPr>
        <w:t xml:space="preserve">relative percentage of </w:t>
      </w:r>
      <w:r w:rsidR="0091130F" w:rsidRPr="00745040">
        <w:rPr>
          <w:lang w:val="en-US"/>
        </w:rPr>
        <w:t xml:space="preserve">the </w:t>
      </w:r>
      <w:r w:rsidR="00797600" w:rsidRPr="00745040">
        <w:rPr>
          <w:lang w:val="en-US"/>
        </w:rPr>
        <w:t xml:space="preserve">baseline. (Raw data available in the Appendix section).  </w:t>
      </w:r>
    </w:p>
    <w:p w:rsidR="00452396" w:rsidRPr="00745040" w:rsidRDefault="00452396" w:rsidP="00E50A13">
      <w:pPr>
        <w:jc w:val="left"/>
        <w:rPr>
          <w:lang w:val="en-US"/>
        </w:rPr>
      </w:pPr>
    </w:p>
    <w:p w:rsidR="00452396" w:rsidRPr="00745040" w:rsidRDefault="00452396" w:rsidP="00E50A13">
      <w:pPr>
        <w:jc w:val="left"/>
        <w:rPr>
          <w:lang w:val="en-US"/>
        </w:rPr>
      </w:pPr>
    </w:p>
    <w:p w:rsidR="00452396" w:rsidRPr="00745040" w:rsidRDefault="00452396" w:rsidP="00E50A13">
      <w:pPr>
        <w:jc w:val="left"/>
        <w:rPr>
          <w:lang w:val="en-US"/>
        </w:rPr>
      </w:pPr>
      <w:r w:rsidRPr="00745040">
        <w:rPr>
          <w:lang w:val="en-US"/>
        </w:rPr>
        <w:t>In conclusion</w:t>
      </w:r>
      <w:r w:rsidR="0091130F" w:rsidRPr="00745040">
        <w:rPr>
          <w:lang w:val="en-US"/>
        </w:rPr>
        <w:t>,</w:t>
      </w:r>
      <w:r w:rsidRPr="00745040">
        <w:rPr>
          <w:lang w:val="en-US"/>
        </w:rPr>
        <w:t xml:space="preserve"> it appears that:</w:t>
      </w:r>
      <w:r w:rsidR="00D76147" w:rsidRPr="00745040">
        <w:rPr>
          <w:lang w:val="en-US"/>
        </w:rPr>
        <w:t xml:space="preserve"> </w:t>
      </w:r>
    </w:p>
    <w:p w:rsidR="00452396" w:rsidRPr="00745040" w:rsidRDefault="00452396" w:rsidP="00E50A13">
      <w:pPr>
        <w:jc w:val="left"/>
        <w:rPr>
          <w:lang w:val="en-US"/>
        </w:rPr>
      </w:pPr>
    </w:p>
    <w:p w:rsidR="00452396" w:rsidRPr="00745040" w:rsidRDefault="0091130F" w:rsidP="00E50A13">
      <w:pPr>
        <w:jc w:val="left"/>
        <w:rPr>
          <w:lang w:val="en-US"/>
        </w:rPr>
      </w:pPr>
      <w:r w:rsidRPr="00745040">
        <w:rPr>
          <w:lang w:val="en-US"/>
        </w:rPr>
        <w:t>The b</w:t>
      </w:r>
      <w:r w:rsidR="00452396" w:rsidRPr="00745040">
        <w:rPr>
          <w:lang w:val="en-US"/>
        </w:rPr>
        <w:t xml:space="preserve">est CPU is </w:t>
      </w:r>
      <w:r w:rsidRPr="00745040">
        <w:rPr>
          <w:lang w:val="en-US"/>
        </w:rPr>
        <w:t xml:space="preserve">the </w:t>
      </w:r>
      <w:r w:rsidR="00452396" w:rsidRPr="00745040">
        <w:rPr>
          <w:lang w:val="en-US"/>
        </w:rPr>
        <w:t xml:space="preserve">E5-2690 v2, </w:t>
      </w:r>
      <w:r w:rsidRPr="00745040">
        <w:rPr>
          <w:lang w:val="en-US"/>
        </w:rPr>
        <w:t xml:space="preserve">which </w:t>
      </w:r>
      <w:r w:rsidR="00452396" w:rsidRPr="00745040">
        <w:rPr>
          <w:lang w:val="en-US"/>
        </w:rPr>
        <w:t>present</w:t>
      </w:r>
      <w:r w:rsidRPr="00745040">
        <w:rPr>
          <w:lang w:val="en-US"/>
        </w:rPr>
        <w:t>s</w:t>
      </w:r>
      <w:r w:rsidR="00452396" w:rsidRPr="00745040">
        <w:rPr>
          <w:lang w:val="en-US"/>
        </w:rPr>
        <w:t xml:space="preserve"> </w:t>
      </w:r>
      <w:r w:rsidR="00CB7EF7" w:rsidRPr="00745040">
        <w:rPr>
          <w:lang w:val="en-US"/>
        </w:rPr>
        <w:t>the best</w:t>
      </w:r>
      <w:r w:rsidR="00452396" w:rsidRPr="00745040">
        <w:rPr>
          <w:lang w:val="en-US"/>
        </w:rPr>
        <w:t xml:space="preserve"> balance of cores </w:t>
      </w:r>
      <w:r w:rsidR="00CB7EF7" w:rsidRPr="00745040">
        <w:rPr>
          <w:lang w:val="en-US"/>
        </w:rPr>
        <w:t xml:space="preserve">and </w:t>
      </w:r>
      <w:r w:rsidR="00452396" w:rsidRPr="00745040">
        <w:rPr>
          <w:lang w:val="en-US"/>
        </w:rPr>
        <w:t>frequency.</w:t>
      </w:r>
    </w:p>
    <w:p w:rsidR="00452396" w:rsidRPr="00745040" w:rsidRDefault="00452396" w:rsidP="00E50A13">
      <w:pPr>
        <w:jc w:val="left"/>
        <w:rPr>
          <w:lang w:val="en-US"/>
        </w:rPr>
      </w:pPr>
      <w:r w:rsidRPr="00745040">
        <w:rPr>
          <w:lang w:val="en-US"/>
        </w:rPr>
        <w:t xml:space="preserve">Network BW is definitively on the 10 </w:t>
      </w:r>
      <w:r w:rsidR="00745040">
        <w:rPr>
          <w:lang w:val="en-US"/>
        </w:rPr>
        <w:t>GE</w:t>
      </w:r>
      <w:r w:rsidR="00745040" w:rsidRPr="00745040">
        <w:rPr>
          <w:lang w:val="en-US"/>
        </w:rPr>
        <w:t xml:space="preserve"> </w:t>
      </w:r>
      <w:r w:rsidRPr="00745040">
        <w:rPr>
          <w:lang w:val="en-US"/>
        </w:rPr>
        <w:t>side.</w:t>
      </w:r>
    </w:p>
    <w:p w:rsidR="00452396" w:rsidRPr="00745040" w:rsidRDefault="00452396" w:rsidP="00E50A13">
      <w:pPr>
        <w:jc w:val="left"/>
        <w:rPr>
          <w:lang w:val="en-US"/>
        </w:rPr>
      </w:pPr>
      <w:r w:rsidRPr="00745040">
        <w:rPr>
          <w:lang w:val="en-US"/>
        </w:rPr>
        <w:t>Hyper-T</w:t>
      </w:r>
      <w:r w:rsidR="0091130F" w:rsidRPr="00745040">
        <w:rPr>
          <w:lang w:val="en-US"/>
        </w:rPr>
        <w:t>h</w:t>
      </w:r>
      <w:r w:rsidRPr="00745040">
        <w:rPr>
          <w:lang w:val="en-US"/>
        </w:rPr>
        <w:t>reading need</w:t>
      </w:r>
      <w:r w:rsidR="0091130F" w:rsidRPr="00745040">
        <w:rPr>
          <w:lang w:val="en-US"/>
        </w:rPr>
        <w:t>s</w:t>
      </w:r>
      <w:r w:rsidRPr="00745040">
        <w:rPr>
          <w:lang w:val="en-US"/>
        </w:rPr>
        <w:t xml:space="preserve"> to be </w:t>
      </w:r>
      <w:r w:rsidR="0091130F" w:rsidRPr="00745040">
        <w:rPr>
          <w:lang w:val="en-US"/>
        </w:rPr>
        <w:t>set to “</w:t>
      </w:r>
      <w:r w:rsidRPr="00745040">
        <w:rPr>
          <w:lang w:val="en-US"/>
        </w:rPr>
        <w:t>ON</w:t>
      </w:r>
      <w:r w:rsidR="0091130F" w:rsidRPr="00745040">
        <w:rPr>
          <w:lang w:val="en-US"/>
        </w:rPr>
        <w:t>”</w:t>
      </w:r>
      <w:r w:rsidRPr="00745040">
        <w:rPr>
          <w:lang w:val="en-US"/>
        </w:rPr>
        <w:t>.</w:t>
      </w:r>
    </w:p>
    <w:p w:rsidR="00452396" w:rsidRPr="00745040" w:rsidRDefault="00452396" w:rsidP="00E50A13">
      <w:pPr>
        <w:jc w:val="left"/>
        <w:rPr>
          <w:lang w:val="en-US"/>
        </w:rPr>
      </w:pPr>
      <w:r w:rsidRPr="00745040">
        <w:rPr>
          <w:lang w:val="en-US"/>
        </w:rPr>
        <w:t xml:space="preserve">HDD of 24 provides </w:t>
      </w:r>
      <w:r w:rsidR="0091130F" w:rsidRPr="00745040">
        <w:rPr>
          <w:lang w:val="en-US"/>
        </w:rPr>
        <w:t xml:space="preserve">a </w:t>
      </w:r>
      <w:r w:rsidRPr="00745040">
        <w:rPr>
          <w:lang w:val="en-US"/>
        </w:rPr>
        <w:t xml:space="preserve">benefit, </w:t>
      </w:r>
      <w:r w:rsidR="001D2C9F" w:rsidRPr="00745040">
        <w:rPr>
          <w:lang w:val="en-US"/>
        </w:rPr>
        <w:t>as expected.</w:t>
      </w:r>
    </w:p>
    <w:p w:rsidR="00452396" w:rsidRPr="00745040" w:rsidRDefault="00452396" w:rsidP="00E50A13">
      <w:pPr>
        <w:jc w:val="left"/>
        <w:rPr>
          <w:lang w:val="en-US"/>
        </w:rPr>
      </w:pPr>
      <w:r w:rsidRPr="00745040">
        <w:rPr>
          <w:lang w:val="en-US"/>
        </w:rPr>
        <w:t xml:space="preserve">Scalability is proven, </w:t>
      </w:r>
      <w:r w:rsidR="001D2C9F" w:rsidRPr="00745040">
        <w:rPr>
          <w:lang w:val="en-US"/>
        </w:rPr>
        <w:t xml:space="preserve">also </w:t>
      </w:r>
      <w:r w:rsidRPr="00745040">
        <w:rPr>
          <w:lang w:val="en-US"/>
        </w:rPr>
        <w:t>as expected with Hadoop.</w:t>
      </w:r>
    </w:p>
    <w:p w:rsidR="00452396" w:rsidRPr="00745040" w:rsidRDefault="00452396" w:rsidP="00E50A13">
      <w:pPr>
        <w:jc w:val="left"/>
        <w:rPr>
          <w:lang w:val="en-US"/>
        </w:rPr>
      </w:pPr>
      <w:r w:rsidRPr="00745040">
        <w:rPr>
          <w:lang w:val="en-US"/>
        </w:rPr>
        <w:t>Security is transversal and provided as a gentle reminder, as we did not consider security when setting</w:t>
      </w:r>
      <w:r w:rsidR="0091130F" w:rsidRPr="00745040">
        <w:rPr>
          <w:lang w:val="en-US"/>
        </w:rPr>
        <w:t xml:space="preserve"> </w:t>
      </w:r>
      <w:r w:rsidRPr="00745040">
        <w:rPr>
          <w:lang w:val="en-US"/>
        </w:rPr>
        <w:t xml:space="preserve">up the benchmark, </w:t>
      </w:r>
      <w:r w:rsidR="0091130F" w:rsidRPr="00745040">
        <w:rPr>
          <w:lang w:val="en-US"/>
        </w:rPr>
        <w:t xml:space="preserve">but </w:t>
      </w:r>
      <w:r w:rsidRPr="00745040">
        <w:rPr>
          <w:lang w:val="en-US"/>
        </w:rPr>
        <w:t xml:space="preserve">it is mandatory for </w:t>
      </w:r>
      <w:r w:rsidR="0091130F" w:rsidRPr="00745040">
        <w:rPr>
          <w:lang w:val="en-US"/>
        </w:rPr>
        <w:t xml:space="preserve">the </w:t>
      </w:r>
      <w:r w:rsidRPr="00745040">
        <w:rPr>
          <w:lang w:val="en-US"/>
        </w:rPr>
        <w:t xml:space="preserve">operational </w:t>
      </w:r>
      <w:r w:rsidR="001D2C9F" w:rsidRPr="00745040">
        <w:rPr>
          <w:lang w:val="en-US"/>
        </w:rPr>
        <w:t>environment</w:t>
      </w:r>
      <w:r w:rsidRPr="00745040">
        <w:rPr>
          <w:lang w:val="en-US"/>
        </w:rPr>
        <w:t>.</w:t>
      </w:r>
    </w:p>
    <w:p w:rsidR="00452396" w:rsidRPr="00745040" w:rsidRDefault="00452396" w:rsidP="00E50A13">
      <w:pPr>
        <w:jc w:val="left"/>
        <w:rPr>
          <w:lang w:val="en-US"/>
        </w:rPr>
      </w:pPr>
    </w:p>
    <w:p w:rsidR="007775E7" w:rsidRPr="00745040" w:rsidRDefault="00452396" w:rsidP="00E50A13">
      <w:pPr>
        <w:jc w:val="left"/>
        <w:rPr>
          <w:lang w:val="en-US"/>
        </w:rPr>
      </w:pPr>
      <w:r w:rsidRPr="00745040">
        <w:rPr>
          <w:lang w:val="en-US"/>
        </w:rPr>
        <w:t>Overall</w:t>
      </w:r>
      <w:r w:rsidR="0091130F" w:rsidRPr="00745040">
        <w:rPr>
          <w:lang w:val="en-US"/>
        </w:rPr>
        <w:t>, the</w:t>
      </w:r>
      <w:r w:rsidRPr="00745040">
        <w:rPr>
          <w:lang w:val="en-US"/>
        </w:rPr>
        <w:t xml:space="preserve"> main lesson learned </w:t>
      </w:r>
      <w:r w:rsidR="0091130F" w:rsidRPr="00745040">
        <w:rPr>
          <w:lang w:val="en-US"/>
        </w:rPr>
        <w:t xml:space="preserve">is that </w:t>
      </w:r>
      <w:r w:rsidR="00D04B1D" w:rsidRPr="004C7BC2">
        <w:rPr>
          <w:lang w:val="en-US"/>
        </w:rPr>
        <w:t xml:space="preserve">knowledge and </w:t>
      </w:r>
      <w:r w:rsidR="00745040" w:rsidRPr="004C7BC2">
        <w:rPr>
          <w:lang w:val="en-US"/>
        </w:rPr>
        <w:t xml:space="preserve">review </w:t>
      </w:r>
      <w:r w:rsidR="00745040">
        <w:rPr>
          <w:lang w:val="en-US"/>
        </w:rPr>
        <w:t>o</w:t>
      </w:r>
      <w:r w:rsidRPr="00745040">
        <w:rPr>
          <w:lang w:val="en-US"/>
        </w:rPr>
        <w:t>f the entire Hadoop platform is a must for decent performance (feel free to read the epilogue to learn about our initial results).</w:t>
      </w:r>
      <w:r w:rsidR="00E50A13" w:rsidRPr="00745040">
        <w:rPr>
          <w:lang w:val="en-US"/>
        </w:rPr>
        <w:br w:type="page"/>
      </w:r>
    </w:p>
    <w:p w:rsidR="007775E7" w:rsidRPr="00745040" w:rsidRDefault="00154DA1" w:rsidP="007775E7">
      <w:pPr>
        <w:pStyle w:val="Heading1"/>
        <w:rPr>
          <w:lang w:val="en-US"/>
        </w:rPr>
      </w:pPr>
      <w:bookmarkStart w:id="7" w:name="_Toc152729735"/>
      <w:bookmarkStart w:id="8" w:name="_Toc414529882"/>
      <w:r w:rsidRPr="00745040">
        <w:rPr>
          <w:lang w:val="en-US"/>
        </w:rPr>
        <w:lastRenderedPageBreak/>
        <w:t>Benchmark</w:t>
      </w:r>
      <w:r w:rsidR="007775E7" w:rsidRPr="00745040">
        <w:rPr>
          <w:lang w:val="en-US"/>
        </w:rPr>
        <w:t xml:space="preserve"> </w:t>
      </w:r>
      <w:bookmarkEnd w:id="7"/>
      <w:r w:rsidR="00D11E96" w:rsidRPr="00745040">
        <w:rPr>
          <w:lang w:val="en-US"/>
        </w:rPr>
        <w:t>Test bed</w:t>
      </w:r>
      <w:bookmarkEnd w:id="8"/>
    </w:p>
    <w:p w:rsidR="007775E7" w:rsidRPr="00745040" w:rsidRDefault="00D11E96" w:rsidP="007775E7">
      <w:pPr>
        <w:pStyle w:val="Heading2"/>
        <w:rPr>
          <w:lang w:val="en-US"/>
        </w:rPr>
      </w:pPr>
      <w:bookmarkStart w:id="9" w:name="_Toc414529883"/>
      <w:r w:rsidRPr="00745040">
        <w:rPr>
          <w:lang w:val="en-US"/>
        </w:rPr>
        <w:t>Hardware</w:t>
      </w:r>
      <w:bookmarkEnd w:id="9"/>
    </w:p>
    <w:p w:rsidR="007775E7" w:rsidRPr="00745040" w:rsidRDefault="007775E7" w:rsidP="007775E7">
      <w:pPr>
        <w:rPr>
          <w:lang w:val="en-US"/>
        </w:rPr>
      </w:pPr>
    </w:p>
    <w:p w:rsidR="007B1352" w:rsidRPr="00745040" w:rsidRDefault="00D11E96" w:rsidP="007B1352">
      <w:pPr>
        <w:jc w:val="left"/>
        <w:rPr>
          <w:lang w:val="en-US"/>
        </w:rPr>
      </w:pPr>
      <w:r w:rsidRPr="00745040">
        <w:rPr>
          <w:lang w:val="en-US"/>
        </w:rPr>
        <w:t xml:space="preserve">The Cloudera-Intel-Cisco cluster for this benchmark is composed of </w:t>
      </w:r>
      <w:r w:rsidR="007B1352" w:rsidRPr="00745040">
        <w:rPr>
          <w:lang w:val="en-US"/>
        </w:rPr>
        <w:t>6 Data</w:t>
      </w:r>
      <w:r w:rsidR="00C64B62" w:rsidRPr="00745040">
        <w:rPr>
          <w:lang w:val="en-US"/>
        </w:rPr>
        <w:t xml:space="preserve"> </w:t>
      </w:r>
      <w:r w:rsidR="007B1352" w:rsidRPr="00745040">
        <w:rPr>
          <w:lang w:val="en-US"/>
        </w:rPr>
        <w:t>Nodes and 2 Name</w:t>
      </w:r>
      <w:r w:rsidR="00C64B62" w:rsidRPr="00745040">
        <w:rPr>
          <w:lang w:val="en-US"/>
        </w:rPr>
        <w:t xml:space="preserve"> </w:t>
      </w:r>
      <w:r w:rsidR="007B1352" w:rsidRPr="00745040">
        <w:rPr>
          <w:lang w:val="en-US"/>
        </w:rPr>
        <w:t>Nodes</w:t>
      </w:r>
      <w:r w:rsidR="003555FA" w:rsidRPr="00745040">
        <w:rPr>
          <w:lang w:val="en-US"/>
        </w:rPr>
        <w:t xml:space="preserve"> (active/standby)</w:t>
      </w:r>
      <w:r w:rsidR="007B1352" w:rsidRPr="00745040">
        <w:rPr>
          <w:lang w:val="en-US"/>
        </w:rPr>
        <w:t xml:space="preserve">. </w:t>
      </w:r>
    </w:p>
    <w:p w:rsidR="007B1352" w:rsidRPr="00745040" w:rsidRDefault="007B1352" w:rsidP="007B1352">
      <w:pPr>
        <w:jc w:val="left"/>
        <w:rPr>
          <w:lang w:val="en-US"/>
        </w:rPr>
      </w:pPr>
      <w:r w:rsidRPr="00745040">
        <w:rPr>
          <w:lang w:val="en-US"/>
        </w:rPr>
        <w:br/>
      </w:r>
      <w:r w:rsidRPr="00745040">
        <w:rPr>
          <w:lang w:val="en-US"/>
        </w:rPr>
        <w:sym w:font="Symbol" w:char="F0B7"/>
      </w:r>
      <w:r w:rsidRPr="00745040">
        <w:rPr>
          <w:lang w:val="en-US"/>
        </w:rPr>
        <w:t xml:space="preserve"> 8 x Cisco C240 M3 rack server. </w:t>
      </w:r>
      <w:r w:rsidRPr="00745040">
        <w:rPr>
          <w:lang w:val="en-US"/>
        </w:rPr>
        <w:br/>
      </w:r>
      <w:r w:rsidRPr="00745040">
        <w:rPr>
          <w:lang w:val="en-US"/>
        </w:rPr>
        <w:sym w:font="Symbol" w:char="F0B7"/>
      </w:r>
      <w:r w:rsidRPr="00745040">
        <w:rPr>
          <w:lang w:val="en-US"/>
        </w:rPr>
        <w:t xml:space="preserve"> 256GB total memory for each node (16GB DDR3-1600-MHz RDIMM/PC3-12800/dual rank/1.35v) </w:t>
      </w:r>
    </w:p>
    <w:p w:rsidR="007B1352" w:rsidRPr="00745040" w:rsidRDefault="007B1352" w:rsidP="007B1352">
      <w:pPr>
        <w:jc w:val="left"/>
        <w:rPr>
          <w:lang w:val="en-US"/>
        </w:rPr>
      </w:pPr>
      <w:r w:rsidRPr="00745040">
        <w:rPr>
          <w:lang w:val="en-US"/>
        </w:rPr>
        <w:sym w:font="Symbol" w:char="F0B7"/>
      </w:r>
      <w:r w:rsidRPr="00745040">
        <w:rPr>
          <w:lang w:val="en-US"/>
        </w:rPr>
        <w:t> Data</w:t>
      </w:r>
      <w:r w:rsidR="00C64B62" w:rsidRPr="00745040">
        <w:rPr>
          <w:lang w:val="en-US"/>
        </w:rPr>
        <w:t xml:space="preserve"> </w:t>
      </w:r>
      <w:r w:rsidRPr="00745040">
        <w:rPr>
          <w:lang w:val="en-US"/>
        </w:rPr>
        <w:t xml:space="preserve">Nodes: 24 RAID0 with 1 HDD. </w:t>
      </w:r>
    </w:p>
    <w:p w:rsidR="007B1352" w:rsidRPr="00745040" w:rsidRDefault="007B1352" w:rsidP="007B1352">
      <w:pPr>
        <w:jc w:val="left"/>
        <w:rPr>
          <w:lang w:val="en-US"/>
        </w:rPr>
      </w:pPr>
      <w:r w:rsidRPr="00745040">
        <w:rPr>
          <w:lang w:val="en-US"/>
        </w:rPr>
        <w:sym w:font="Symbol" w:char="F0B7"/>
      </w:r>
      <w:r w:rsidRPr="00745040">
        <w:rPr>
          <w:lang w:val="en-US"/>
        </w:rPr>
        <w:t> Name</w:t>
      </w:r>
      <w:r w:rsidR="00C64B62" w:rsidRPr="00745040">
        <w:rPr>
          <w:lang w:val="en-US"/>
        </w:rPr>
        <w:t xml:space="preserve"> </w:t>
      </w:r>
      <w:r w:rsidRPr="00745040">
        <w:rPr>
          <w:lang w:val="en-US"/>
        </w:rPr>
        <w:t xml:space="preserve">Nodes: 8 HDDs configured as RAID6 with 4 hot-spare HDDs (12 HDDs free) </w:t>
      </w:r>
    </w:p>
    <w:p w:rsidR="007B1352" w:rsidRPr="00745040" w:rsidRDefault="007B1352" w:rsidP="007B1352">
      <w:pPr>
        <w:jc w:val="left"/>
        <w:rPr>
          <w:lang w:val="en-US"/>
        </w:rPr>
      </w:pPr>
      <w:r w:rsidRPr="00745040">
        <w:rPr>
          <w:lang w:val="en-US"/>
        </w:rPr>
        <w:sym w:font="Symbol" w:char="F0B7"/>
      </w:r>
      <w:r w:rsidRPr="00745040">
        <w:rPr>
          <w:lang w:val="en-US"/>
        </w:rPr>
        <w:t> Each HDD is a 600GB 6</w:t>
      </w:r>
      <w:r w:rsidR="00AF13A9">
        <w:rPr>
          <w:lang w:val="en-US"/>
        </w:rPr>
        <w:t xml:space="preserve"> </w:t>
      </w:r>
      <w:r w:rsidR="002141C9" w:rsidRPr="00AF13A9">
        <w:rPr>
          <w:lang w:val="en-US"/>
        </w:rPr>
        <w:t>Gbps</w:t>
      </w:r>
      <w:r w:rsidRPr="00745040">
        <w:rPr>
          <w:lang w:val="en-US"/>
        </w:rPr>
        <w:t xml:space="preserve">SAS 10K RPM SFF HDD </w:t>
      </w:r>
    </w:p>
    <w:p w:rsidR="0077175B" w:rsidRPr="00745040" w:rsidRDefault="0077175B" w:rsidP="007B1352">
      <w:pPr>
        <w:jc w:val="left"/>
        <w:rPr>
          <w:lang w:val="en-US"/>
        </w:rPr>
      </w:pPr>
    </w:p>
    <w:p w:rsidR="0077175B" w:rsidRPr="00745040" w:rsidRDefault="0077175B" w:rsidP="007B1352">
      <w:pPr>
        <w:jc w:val="left"/>
        <w:rPr>
          <w:lang w:val="en-US"/>
        </w:rPr>
      </w:pPr>
      <w:r w:rsidRPr="00745040">
        <w:rPr>
          <w:lang w:val="en-US"/>
        </w:rPr>
        <w:t>We also used a couple of UCS rack servers to host Monitoring/Management platform in the backend (Cacti, Ganglia, Intel DCM, UCS Manager, Cloudera Manager).</w:t>
      </w:r>
    </w:p>
    <w:p w:rsidR="003555FA" w:rsidRPr="00745040" w:rsidRDefault="003555FA" w:rsidP="007B1352">
      <w:pPr>
        <w:jc w:val="left"/>
        <w:rPr>
          <w:lang w:val="en-US"/>
        </w:rPr>
      </w:pPr>
    </w:p>
    <w:p w:rsidR="003555FA" w:rsidRPr="00745040" w:rsidRDefault="003555FA" w:rsidP="003555FA">
      <w:pPr>
        <w:jc w:val="left"/>
        <w:rPr>
          <w:lang w:val="en-US"/>
        </w:rPr>
      </w:pPr>
      <w:r w:rsidRPr="00745040">
        <w:rPr>
          <w:lang w:val="en-US"/>
        </w:rPr>
        <w:t>The network is architecture</w:t>
      </w:r>
      <w:r w:rsidR="0077175B" w:rsidRPr="00745040">
        <w:rPr>
          <w:lang w:val="en-US"/>
        </w:rPr>
        <w:t>d</w:t>
      </w:r>
      <w:r w:rsidRPr="00745040">
        <w:rPr>
          <w:lang w:val="en-US"/>
        </w:rPr>
        <w:t xml:space="preserve"> around:</w:t>
      </w:r>
    </w:p>
    <w:p w:rsidR="003555FA" w:rsidRPr="00723285" w:rsidRDefault="003555FA" w:rsidP="003555FA">
      <w:pPr>
        <w:jc w:val="left"/>
        <w:rPr>
          <w:lang w:val="en-US"/>
        </w:rPr>
      </w:pPr>
    </w:p>
    <w:p w:rsidR="003555FA" w:rsidRPr="00723285" w:rsidRDefault="003555FA" w:rsidP="003555FA">
      <w:pPr>
        <w:jc w:val="left"/>
        <w:rPr>
          <w:lang w:val="en-US"/>
        </w:rPr>
      </w:pPr>
      <w:r w:rsidRPr="00723285">
        <w:rPr>
          <w:b/>
          <w:bCs/>
          <w:lang w:val="en-US"/>
        </w:rPr>
        <w:t xml:space="preserve">•Cisco UCS 6200 Series Fabric Interconnects </w:t>
      </w:r>
      <w:r w:rsidRPr="00723285">
        <w:rPr>
          <w:lang w:val="en-US"/>
        </w:rPr>
        <w:t xml:space="preserve">provide high-bandwidth, low-latency connectivity for servers, with integrated, unified management provided for all connected devices by Cisco UCS Manager. </w:t>
      </w:r>
    </w:p>
    <w:p w:rsidR="003555FA" w:rsidRPr="00723285" w:rsidRDefault="003555FA" w:rsidP="003555FA">
      <w:pPr>
        <w:jc w:val="left"/>
        <w:rPr>
          <w:b/>
          <w:bCs/>
          <w:lang w:val="en-US"/>
        </w:rPr>
      </w:pPr>
    </w:p>
    <w:p w:rsidR="003555FA" w:rsidRPr="00723285" w:rsidRDefault="003555FA" w:rsidP="003555FA">
      <w:pPr>
        <w:jc w:val="left"/>
        <w:rPr>
          <w:lang w:val="en-US"/>
        </w:rPr>
      </w:pPr>
      <w:r w:rsidRPr="00723285">
        <w:rPr>
          <w:b/>
          <w:bCs/>
          <w:lang w:val="en-US"/>
        </w:rPr>
        <w:t xml:space="preserve">•Cisco </w:t>
      </w:r>
      <w:r w:rsidR="0077175B" w:rsidRPr="00723285">
        <w:rPr>
          <w:b/>
          <w:bCs/>
          <w:lang w:val="en-US"/>
        </w:rPr>
        <w:t>Nexus</w:t>
      </w:r>
      <w:r w:rsidRPr="00723285">
        <w:rPr>
          <w:b/>
          <w:bCs/>
          <w:lang w:val="en-US"/>
        </w:rPr>
        <w:t xml:space="preserve"> 2200 Series Fabric Extenders (FEX) </w:t>
      </w:r>
      <w:r w:rsidRPr="00723285">
        <w:rPr>
          <w:lang w:val="en-US"/>
        </w:rPr>
        <w:t>provide an optional</w:t>
      </w:r>
      <w:r w:rsidRPr="00723285">
        <w:rPr>
          <w:b/>
          <w:bCs/>
          <w:lang w:val="en-US"/>
        </w:rPr>
        <w:t xml:space="preserve"> </w:t>
      </w:r>
      <w:r w:rsidRPr="00723285">
        <w:rPr>
          <w:lang w:val="en-US"/>
        </w:rPr>
        <w:t>extended single point of management</w:t>
      </w:r>
      <w:r w:rsidR="000B5D83" w:rsidRPr="00723285">
        <w:rPr>
          <w:lang w:val="en-US"/>
        </w:rPr>
        <w:t xml:space="preserve"> </w:t>
      </w:r>
      <w:r w:rsidRPr="00723285">
        <w:rPr>
          <w:lang w:val="en-US"/>
        </w:rPr>
        <w:t xml:space="preserve">(extending the network into each rack, acting as remote line cards for fabric interconnects and providing highly scalable and extremely cost-effective connectivity for a large number of nodes). For </w:t>
      </w:r>
      <w:r w:rsidR="000B5D83" w:rsidRPr="00723285">
        <w:rPr>
          <w:lang w:val="en-US"/>
        </w:rPr>
        <w:t xml:space="preserve">the </w:t>
      </w:r>
      <w:r w:rsidRPr="00723285">
        <w:rPr>
          <w:lang w:val="en-US"/>
        </w:rPr>
        <w:t>high-performance BW</w:t>
      </w:r>
      <w:r w:rsidR="008A361D" w:rsidRPr="00723285">
        <w:rPr>
          <w:lang w:val="en-US"/>
        </w:rPr>
        <w:t xml:space="preserve"> test</w:t>
      </w:r>
      <w:r w:rsidRPr="00723285">
        <w:rPr>
          <w:lang w:val="en-US"/>
        </w:rPr>
        <w:t>, we did not use the FEX</w:t>
      </w:r>
      <w:r w:rsidR="000B5D83" w:rsidRPr="00723285">
        <w:rPr>
          <w:lang w:val="en-US"/>
        </w:rPr>
        <w:t>.</w:t>
      </w:r>
    </w:p>
    <w:p w:rsidR="003555FA" w:rsidRPr="00723285" w:rsidRDefault="003555FA" w:rsidP="003555FA">
      <w:pPr>
        <w:jc w:val="left"/>
        <w:rPr>
          <w:b/>
          <w:bCs/>
          <w:lang w:val="en-US"/>
        </w:rPr>
      </w:pPr>
    </w:p>
    <w:p w:rsidR="003555FA" w:rsidRPr="00745040" w:rsidRDefault="003555FA" w:rsidP="003555FA">
      <w:pPr>
        <w:jc w:val="left"/>
        <w:rPr>
          <w:lang w:val="en-US"/>
        </w:rPr>
      </w:pPr>
      <w:r w:rsidRPr="00723285">
        <w:rPr>
          <w:b/>
          <w:bCs/>
          <w:lang w:val="en-US"/>
        </w:rPr>
        <w:t xml:space="preserve">•Cisco UCS Virtual Interface Cards (VICs) </w:t>
      </w:r>
      <w:r w:rsidRPr="00723285">
        <w:rPr>
          <w:lang w:val="en-US"/>
        </w:rPr>
        <w:t>are unique to Cisco. Cisco UCS Virtual Interface Cards incorporate next-generation converged network adapter (CNA) technology from Cisco, and offer dual 10-Gbps ports designed for use with Cisco UCS C-Series Rack-Mount Servers</w:t>
      </w:r>
      <w:r w:rsidR="00281707" w:rsidRPr="00723285">
        <w:rPr>
          <w:lang w:val="en-US"/>
        </w:rPr>
        <w:t>.</w:t>
      </w:r>
    </w:p>
    <w:p w:rsidR="00D11E96" w:rsidRPr="00723285" w:rsidRDefault="00D11E96" w:rsidP="007775E7">
      <w:pPr>
        <w:rPr>
          <w:lang w:val="en-US"/>
        </w:rPr>
      </w:pPr>
    </w:p>
    <w:p w:rsidR="0077175B" w:rsidRPr="00723285" w:rsidRDefault="0077175B" w:rsidP="007775E7">
      <w:pPr>
        <w:rPr>
          <w:lang w:val="en-US"/>
        </w:rPr>
      </w:pPr>
      <w:r w:rsidRPr="00723285">
        <w:rPr>
          <w:lang w:val="en-US"/>
        </w:rPr>
        <w:t>Using a Nexus 5548 switch to connect all management workstations (Cloudera Manager, UCS Manager, monitoring tools/suites …)</w:t>
      </w:r>
    </w:p>
    <w:p w:rsidR="007775E7" w:rsidRPr="00745040" w:rsidRDefault="00D11E96" w:rsidP="007775E7">
      <w:pPr>
        <w:pStyle w:val="Heading2"/>
        <w:rPr>
          <w:lang w:val="en-US"/>
        </w:rPr>
      </w:pPr>
      <w:bookmarkStart w:id="10" w:name="_Toc414529884"/>
      <w:r w:rsidRPr="00745040">
        <w:rPr>
          <w:lang w:val="en-US"/>
        </w:rPr>
        <w:t>Software</w:t>
      </w:r>
      <w:bookmarkEnd w:id="10"/>
    </w:p>
    <w:p w:rsidR="00DC1DB7" w:rsidRPr="00745040" w:rsidRDefault="00DC1DB7" w:rsidP="00DC1DB7">
      <w:pPr>
        <w:rPr>
          <w:lang w:val="en-US"/>
        </w:rPr>
      </w:pPr>
    </w:p>
    <w:p w:rsidR="00DC1DB7" w:rsidRPr="00745040" w:rsidRDefault="00281707" w:rsidP="00DC1DB7">
      <w:pPr>
        <w:rPr>
          <w:lang w:val="en-US"/>
        </w:rPr>
      </w:pPr>
      <w:r w:rsidRPr="00745040">
        <w:rPr>
          <w:lang w:val="en-US"/>
        </w:rPr>
        <w:t>Cloudera Distribution of Hadoop (known as CDH)</w:t>
      </w:r>
      <w:r w:rsidR="00DC1DB7" w:rsidRPr="00745040">
        <w:rPr>
          <w:lang w:val="en-US"/>
        </w:rPr>
        <w:t xml:space="preserve"> is a popular enterprise-grade, hardened distribution of Apache Hadoop and related projects. CDH is 100 percent Apache-licensed open source and offers unified batch processing, interactive SQL, and interactive search, and role-based access controls</w:t>
      </w:r>
      <w:r w:rsidRPr="00745040">
        <w:rPr>
          <w:lang w:val="en-US"/>
        </w:rPr>
        <w:t>.</w:t>
      </w:r>
    </w:p>
    <w:p w:rsidR="00DC1DB7" w:rsidRPr="00745040" w:rsidRDefault="00DC1DB7" w:rsidP="00DC1DB7">
      <w:pPr>
        <w:rPr>
          <w:lang w:val="en-US"/>
        </w:rPr>
      </w:pPr>
      <w:r w:rsidRPr="00745040">
        <w:rPr>
          <w:lang w:val="en-US"/>
        </w:rPr>
        <w:t xml:space="preserve">Similar to Linux distribution, which gives you more than Linux, CDH delivers the core elements of Hadoop; scalable storage and distributed computing, along with additional components such as a user interface, plus necessary </w:t>
      </w:r>
      <w:r w:rsidRPr="00745040">
        <w:rPr>
          <w:lang w:val="en-US"/>
        </w:rPr>
        <w:lastRenderedPageBreak/>
        <w:t>enterprise capabilities</w:t>
      </w:r>
      <w:r w:rsidR="000B5D83" w:rsidRPr="00745040">
        <w:rPr>
          <w:lang w:val="en-US"/>
        </w:rPr>
        <w:t>,</w:t>
      </w:r>
      <w:r w:rsidRPr="00745040">
        <w:rPr>
          <w:lang w:val="en-US"/>
        </w:rPr>
        <w:t xml:space="preserve"> such as security</w:t>
      </w:r>
      <w:r w:rsidR="000B5D83" w:rsidRPr="00745040">
        <w:rPr>
          <w:lang w:val="en-US"/>
        </w:rPr>
        <w:t xml:space="preserve"> </w:t>
      </w:r>
      <w:r w:rsidRPr="00745040">
        <w:rPr>
          <w:lang w:val="en-US"/>
        </w:rPr>
        <w:t>and integration with a broad range of hardware and software solutions.</w:t>
      </w:r>
    </w:p>
    <w:p w:rsidR="00DC1DB7" w:rsidRPr="00745040" w:rsidRDefault="00DC1DB7" w:rsidP="00DC1DB7">
      <w:pPr>
        <w:rPr>
          <w:lang w:val="en-US"/>
        </w:rPr>
      </w:pPr>
      <w:r w:rsidRPr="00745040">
        <w:rPr>
          <w:lang w:val="en-US"/>
        </w:rPr>
        <w:t>The integration and the entire solution is thoroughly tested and fully documented. By taking the guesswork out of building a Hadoop deployment, CDH provides a streamlined path to success in solving real business problems.</w:t>
      </w:r>
    </w:p>
    <w:p w:rsidR="00DC1DB7" w:rsidRPr="00745040" w:rsidRDefault="00DC1DB7" w:rsidP="00DC1DB7">
      <w:pPr>
        <w:rPr>
          <w:lang w:val="en-US"/>
        </w:rPr>
      </w:pPr>
      <w:r w:rsidRPr="00745040">
        <w:rPr>
          <w:lang w:val="en-US"/>
        </w:rPr>
        <w:t>For more information about what projects are included in CDH, see CDH Version and Packaging information:</w:t>
      </w:r>
    </w:p>
    <w:p w:rsidR="007775E7" w:rsidRPr="00745040" w:rsidRDefault="000F3DE8" w:rsidP="00DC1DB7">
      <w:pPr>
        <w:rPr>
          <w:lang w:val="en-US"/>
        </w:rPr>
      </w:pPr>
      <w:hyperlink r:id="rId27" w:history="1">
        <w:r w:rsidR="00DC1DB7" w:rsidRPr="00745040">
          <w:rPr>
            <w:rStyle w:val="Hyperlink"/>
            <w:lang w:val="en-US"/>
          </w:rPr>
          <w:t>http://www.cloudera.com/content/cloudera-content/cloudera-docs/CDH5/latest/CDH-Version-and-Packaging-Information/CDH-Version-and-Packaging-Information.html</w:t>
        </w:r>
      </w:hyperlink>
    </w:p>
    <w:p w:rsidR="00DC1DB7" w:rsidRPr="00745040" w:rsidRDefault="00DC1DB7" w:rsidP="00DC1DB7">
      <w:pPr>
        <w:rPr>
          <w:lang w:val="en-US"/>
        </w:rPr>
      </w:pPr>
    </w:p>
    <w:p w:rsidR="007B1352" w:rsidRPr="00745040" w:rsidRDefault="007B1352" w:rsidP="007775E7">
      <w:pPr>
        <w:rPr>
          <w:rStyle w:val="tx"/>
          <w:bdr w:val="none" w:sz="0" w:space="0" w:color="auto" w:frame="1"/>
          <w:lang w:val="en-US"/>
        </w:rPr>
      </w:pPr>
      <w:r w:rsidRPr="00745040">
        <w:rPr>
          <w:rStyle w:val="tx"/>
          <w:bdr w:val="none" w:sz="0" w:space="0" w:color="auto" w:frame="1"/>
          <w:lang w:val="en-US"/>
        </w:rPr>
        <w:sym w:font="Symbol" w:char="F0B7"/>
      </w:r>
      <w:r w:rsidRPr="00745040">
        <w:rPr>
          <w:rStyle w:val="tx"/>
          <w:bdr w:val="none" w:sz="0" w:space="0" w:color="auto" w:frame="1"/>
          <w:lang w:val="en-US"/>
        </w:rPr>
        <w:t xml:space="preserve"> CentOS: 6.5 (Final) </w:t>
      </w:r>
    </w:p>
    <w:p w:rsidR="007B1352" w:rsidRPr="00745040" w:rsidRDefault="007B1352" w:rsidP="007775E7">
      <w:pPr>
        <w:rPr>
          <w:rStyle w:val="tx"/>
          <w:bdr w:val="none" w:sz="0" w:space="0" w:color="auto" w:frame="1"/>
          <w:lang w:val="en-US"/>
        </w:rPr>
      </w:pPr>
      <w:r w:rsidRPr="00745040">
        <w:rPr>
          <w:rStyle w:val="tx"/>
          <w:bdr w:val="none" w:sz="0" w:space="0" w:color="auto" w:frame="1"/>
          <w:lang w:val="en-US"/>
        </w:rPr>
        <w:sym w:font="Symbol" w:char="F0B7"/>
      </w:r>
      <w:r w:rsidRPr="00745040">
        <w:rPr>
          <w:rStyle w:val="tx"/>
          <w:bdr w:val="none" w:sz="0" w:space="0" w:color="auto" w:frame="1"/>
          <w:lang w:val="en-US"/>
        </w:rPr>
        <w:t xml:space="preserve"> UCSM version: 2.2(1d) </w:t>
      </w:r>
    </w:p>
    <w:p w:rsidR="007B1352" w:rsidRPr="00745040" w:rsidRDefault="007B1352" w:rsidP="007775E7">
      <w:pPr>
        <w:rPr>
          <w:rStyle w:val="tx"/>
          <w:bdr w:val="none" w:sz="0" w:space="0" w:color="auto" w:frame="1"/>
          <w:lang w:val="en-US"/>
        </w:rPr>
      </w:pPr>
      <w:r w:rsidRPr="00745040">
        <w:rPr>
          <w:rStyle w:val="tx"/>
          <w:bdr w:val="none" w:sz="0" w:space="0" w:color="auto" w:frame="1"/>
          <w:lang w:val="en-US"/>
        </w:rPr>
        <w:sym w:font="Symbol" w:char="F0B7"/>
      </w:r>
      <w:r w:rsidRPr="00745040">
        <w:rPr>
          <w:rStyle w:val="tx"/>
          <w:bdr w:val="none" w:sz="0" w:space="0" w:color="auto" w:frame="1"/>
          <w:lang w:val="en-US"/>
        </w:rPr>
        <w:t xml:space="preserve"> BIOS C240 M3: 3.1.5.4f.0.1113201 </w:t>
      </w:r>
    </w:p>
    <w:p w:rsidR="007B1352" w:rsidRPr="00745040" w:rsidRDefault="007B1352" w:rsidP="007775E7">
      <w:pPr>
        <w:rPr>
          <w:rStyle w:val="tx"/>
          <w:bdr w:val="none" w:sz="0" w:space="0" w:color="auto" w:frame="1"/>
          <w:lang w:val="en-US"/>
        </w:rPr>
      </w:pPr>
      <w:r w:rsidRPr="00745040">
        <w:rPr>
          <w:rStyle w:val="tx"/>
          <w:bdr w:val="none" w:sz="0" w:space="0" w:color="auto" w:frame="1"/>
          <w:lang w:val="en-US"/>
        </w:rPr>
        <w:sym w:font="Symbol" w:char="F0B7"/>
      </w:r>
      <w:r w:rsidRPr="00745040">
        <w:rPr>
          <w:rStyle w:val="tx"/>
          <w:bdr w:val="none" w:sz="0" w:space="0" w:color="auto" w:frame="1"/>
          <w:lang w:val="en-US"/>
        </w:rPr>
        <w:t> Cloudera Hadoop 5.0.1</w:t>
      </w:r>
    </w:p>
    <w:p w:rsidR="007B1352" w:rsidRPr="00745040" w:rsidRDefault="007B1352" w:rsidP="007775E7">
      <w:pPr>
        <w:rPr>
          <w:rStyle w:val="tx"/>
          <w:bdr w:val="none" w:sz="0" w:space="0" w:color="auto" w:frame="1"/>
          <w:lang w:val="en-US"/>
        </w:rPr>
      </w:pPr>
    </w:p>
    <w:p w:rsidR="007B1352" w:rsidRPr="00745040" w:rsidRDefault="007B1352" w:rsidP="007B1352">
      <w:pPr>
        <w:pStyle w:val="Heading2"/>
        <w:rPr>
          <w:lang w:val="en-US"/>
        </w:rPr>
      </w:pPr>
      <w:bookmarkStart w:id="11" w:name="_Toc414529885"/>
      <w:r w:rsidRPr="00745040">
        <w:rPr>
          <w:lang w:val="en-US"/>
        </w:rPr>
        <w:t>Software post-installation configuration</w:t>
      </w:r>
      <w:bookmarkEnd w:id="11"/>
    </w:p>
    <w:p w:rsidR="007B1352" w:rsidRPr="00723285" w:rsidRDefault="007B1352" w:rsidP="007B1352">
      <w:pPr>
        <w:pStyle w:val="NoSpacing"/>
        <w:rPr>
          <w:rFonts w:ascii="Intel Clear" w:hAnsi="Intel Clear"/>
          <w:lang w:val="en-US"/>
        </w:rPr>
      </w:pPr>
      <w:r w:rsidRPr="00723285">
        <w:rPr>
          <w:rFonts w:ascii="Intel Clear" w:hAnsi="Intel Clear"/>
          <w:lang w:val="en-US"/>
        </w:rPr>
        <w:t>All other values are at their specified defaults except for the following</w:t>
      </w:r>
    </w:p>
    <w:p w:rsidR="007B1352" w:rsidRPr="00723285" w:rsidRDefault="007B1352" w:rsidP="007B1352">
      <w:pPr>
        <w:pStyle w:val="NoSpacing"/>
        <w:rPr>
          <w:rFonts w:ascii="Intel Clear" w:hAnsi="Intel Clear"/>
          <w:lang w:val="en-US"/>
        </w:rPr>
      </w:pPr>
    </w:p>
    <w:tbl>
      <w:tblPr>
        <w:tblW w:w="10460" w:type="dxa"/>
        <w:tblInd w:w="-1076" w:type="dxa"/>
        <w:tblLook w:val="04A0" w:firstRow="1" w:lastRow="0" w:firstColumn="1" w:lastColumn="0" w:noHBand="0" w:noVBand="1"/>
      </w:tblPr>
      <w:tblGrid>
        <w:gridCol w:w="5360"/>
        <w:gridCol w:w="5100"/>
      </w:tblGrid>
      <w:tr w:rsidR="007B1352" w:rsidRPr="00723285" w:rsidTr="007B1352">
        <w:trPr>
          <w:trHeight w:val="300"/>
        </w:trPr>
        <w:tc>
          <w:tcPr>
            <w:tcW w:w="5360" w:type="dxa"/>
            <w:tcBorders>
              <w:top w:val="single" w:sz="4" w:space="0" w:color="auto"/>
              <w:left w:val="single" w:sz="4" w:space="0" w:color="auto"/>
              <w:bottom w:val="single" w:sz="4" w:space="0" w:color="auto"/>
              <w:right w:val="single" w:sz="4" w:space="0" w:color="auto"/>
            </w:tcBorders>
            <w:shd w:val="clear" w:color="auto" w:fill="92D050"/>
            <w:hideMark/>
          </w:tcPr>
          <w:p w:rsidR="007B1352" w:rsidRPr="00745040" w:rsidRDefault="007B1352">
            <w:pPr>
              <w:rPr>
                <w:rFonts w:ascii="Calibri" w:eastAsia="Times New Roman" w:hAnsi="Calibri" w:cs="Calibri"/>
                <w:b/>
                <w:bCs/>
                <w:color w:val="000000"/>
                <w:szCs w:val="22"/>
                <w:lang w:val="en-US" w:eastAsia="en-GB"/>
              </w:rPr>
            </w:pPr>
            <w:r w:rsidRPr="00745040">
              <w:rPr>
                <w:rFonts w:ascii="Calibri" w:eastAsia="Times New Roman" w:hAnsi="Calibri" w:cs="Calibri"/>
                <w:b/>
                <w:bCs/>
                <w:color w:val="000000"/>
                <w:lang w:val="en-US" w:eastAsia="en-GB"/>
              </w:rPr>
              <w:t>Configuration item</w:t>
            </w:r>
          </w:p>
        </w:tc>
        <w:tc>
          <w:tcPr>
            <w:tcW w:w="5100" w:type="dxa"/>
            <w:tcBorders>
              <w:top w:val="single" w:sz="4" w:space="0" w:color="auto"/>
              <w:left w:val="nil"/>
              <w:bottom w:val="single" w:sz="4" w:space="0" w:color="auto"/>
              <w:right w:val="single" w:sz="4" w:space="0" w:color="auto"/>
            </w:tcBorders>
            <w:shd w:val="clear" w:color="auto" w:fill="92D050"/>
            <w:noWrap/>
            <w:vAlign w:val="bottom"/>
            <w:hideMark/>
          </w:tcPr>
          <w:p w:rsidR="007B1352" w:rsidRPr="00745040" w:rsidRDefault="007B1352">
            <w:pPr>
              <w:jc w:val="center"/>
              <w:rPr>
                <w:rFonts w:ascii="Calibri" w:eastAsia="Times New Roman" w:hAnsi="Calibri" w:cs="Calibri"/>
                <w:b/>
                <w:bCs/>
                <w:color w:val="000000"/>
                <w:szCs w:val="22"/>
                <w:lang w:val="en-US" w:eastAsia="en-GB"/>
              </w:rPr>
            </w:pPr>
            <w:r w:rsidRPr="00745040">
              <w:rPr>
                <w:rFonts w:ascii="Calibri" w:eastAsia="Times New Roman" w:hAnsi="Calibri" w:cs="Calibri"/>
                <w:b/>
                <w:bCs/>
                <w:color w:val="000000"/>
                <w:lang w:val="en-US" w:eastAsia="en-GB"/>
              </w:rPr>
              <w:t>Final tuning</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dfs.namenode.handler.count</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160</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fs.trash.interval</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1440</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io.file.buffer.size</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64kb</w:t>
            </w:r>
          </w:p>
        </w:tc>
      </w:tr>
      <w:tr w:rsidR="007B1352" w:rsidRPr="00723285" w:rsidTr="007B1352">
        <w:trPr>
          <w:trHeight w:val="645"/>
        </w:trPr>
        <w:tc>
          <w:tcPr>
            <w:tcW w:w="5360" w:type="dxa"/>
            <w:tcBorders>
              <w:top w:val="nil"/>
              <w:left w:val="single" w:sz="4" w:space="0" w:color="auto"/>
              <w:bottom w:val="single" w:sz="4" w:space="0" w:color="auto"/>
              <w:right w:val="single" w:sz="4" w:space="0" w:color="auto"/>
            </w:tcBorders>
            <w:shd w:val="clear" w:color="auto" w:fill="F2F2F2" w:themeFill="background1" w:themeFillShade="F2"/>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 xml:space="preserve">yarn.nodemanager.resource.memory-mb (all resource groups) </w:t>
            </w:r>
          </w:p>
        </w:tc>
        <w:tc>
          <w:tcPr>
            <w:tcW w:w="5100" w:type="dxa"/>
            <w:tcBorders>
              <w:top w:val="nil"/>
              <w:left w:val="nil"/>
              <w:bottom w:val="single" w:sz="4" w:space="0" w:color="auto"/>
              <w:right w:val="single" w:sz="4" w:space="0" w:color="auto"/>
            </w:tcBorders>
            <w:shd w:val="clear" w:color="auto" w:fill="F2F2F2" w:themeFill="background1" w:themeFillShade="F2"/>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152GB</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shd w:val="clear" w:color="auto" w:fill="F2F2F2" w:themeFill="background1" w:themeFillShade="F2"/>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yarn.nodemanager.resource.cpu-vcores</w:t>
            </w:r>
          </w:p>
        </w:tc>
        <w:tc>
          <w:tcPr>
            <w:tcW w:w="5100" w:type="dxa"/>
            <w:tcBorders>
              <w:top w:val="nil"/>
              <w:left w:val="nil"/>
              <w:bottom w:val="single" w:sz="4" w:space="0" w:color="auto"/>
              <w:right w:val="single" w:sz="4" w:space="0" w:color="auto"/>
            </w:tcBorders>
            <w:shd w:val="clear" w:color="auto" w:fill="F2F2F2" w:themeFill="background1" w:themeFillShade="F2"/>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TBC during some tests</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shd w:val="clear" w:color="auto" w:fill="F2F2F2" w:themeFill="background1" w:themeFillShade="F2"/>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yarn_scheduler_minimum_allocation_mb</w:t>
            </w:r>
          </w:p>
        </w:tc>
        <w:tc>
          <w:tcPr>
            <w:tcW w:w="5100" w:type="dxa"/>
            <w:tcBorders>
              <w:top w:val="nil"/>
              <w:left w:val="nil"/>
              <w:bottom w:val="single" w:sz="4" w:space="0" w:color="auto"/>
              <w:right w:val="single" w:sz="4" w:space="0" w:color="auto"/>
            </w:tcBorders>
            <w:shd w:val="clear" w:color="auto" w:fill="F2F2F2" w:themeFill="background1" w:themeFillShade="F2"/>
            <w:vAlign w:val="center"/>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1GB</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shd w:val="clear" w:color="auto" w:fill="F2F2F2" w:themeFill="background1" w:themeFillShade="F2"/>
            <w:hideMark/>
          </w:tcPr>
          <w:p w:rsidR="007B1352" w:rsidRPr="00745040" w:rsidRDefault="007B1352">
            <w:pPr>
              <w:rPr>
                <w:rFonts w:ascii="Calibri" w:eastAsia="Times New Roman" w:hAnsi="Calibri" w:cs="Calibri"/>
                <w:color w:val="111111"/>
                <w:szCs w:val="24"/>
                <w:lang w:val="en-US" w:eastAsia="en-GB"/>
              </w:rPr>
            </w:pPr>
            <w:r w:rsidRPr="00745040">
              <w:rPr>
                <w:rFonts w:ascii="Calibri" w:eastAsia="Times New Roman" w:hAnsi="Calibri" w:cs="Calibri"/>
                <w:color w:val="111111"/>
                <w:szCs w:val="24"/>
                <w:lang w:val="en-US" w:eastAsia="en-GB"/>
              </w:rPr>
              <w:t xml:space="preserve">yarn.scheduler.maximum-allocation-mb </w:t>
            </w:r>
          </w:p>
        </w:tc>
        <w:tc>
          <w:tcPr>
            <w:tcW w:w="5100" w:type="dxa"/>
            <w:tcBorders>
              <w:top w:val="nil"/>
              <w:left w:val="nil"/>
              <w:bottom w:val="single" w:sz="4" w:space="0" w:color="auto"/>
              <w:right w:val="single" w:sz="4" w:space="0" w:color="auto"/>
            </w:tcBorders>
            <w:shd w:val="clear" w:color="auto" w:fill="F2F2F2" w:themeFill="background1" w:themeFillShade="F2"/>
            <w:noWrap/>
            <w:vAlign w:val="bottom"/>
            <w:hideMark/>
          </w:tcPr>
          <w:p w:rsidR="007B1352" w:rsidRPr="00745040" w:rsidRDefault="00A31FF0" w:rsidP="00A31FF0">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96</w:t>
            </w:r>
            <w:r w:rsidR="00D04B1D" w:rsidRPr="00745040">
              <w:rPr>
                <w:rFonts w:ascii="Calibri" w:eastAsia="Times New Roman" w:hAnsi="Calibri" w:cs="Calibri"/>
                <w:color w:val="000000"/>
                <w:szCs w:val="24"/>
                <w:highlight w:val="yellow"/>
                <w:lang w:val="en-US" w:eastAsia="en-GB"/>
              </w:rPr>
              <w:t>GB</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mapreduce.map.memory.mb</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1GB</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mapreduce.reduce.memory.mb</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1GB</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mapreduce.map.java.opts</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CD manager Defaults</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mapreduce.reduce.java.opts</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CD manager Defaults</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mapred_compress_map_output</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TRUE</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mapred_map_output_compression_codec</w:t>
            </w:r>
          </w:p>
        </w:tc>
        <w:tc>
          <w:tcPr>
            <w:tcW w:w="5100" w:type="dxa"/>
            <w:tcBorders>
              <w:top w:val="nil"/>
              <w:left w:val="nil"/>
              <w:bottom w:val="single" w:sz="4" w:space="0" w:color="auto"/>
              <w:right w:val="single" w:sz="4" w:space="0" w:color="auto"/>
            </w:tcBorders>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org.apache.hadoop.io.compress.SnappyCodec</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mapred_reduce_parallel_copies</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32</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mapreduce.task.io.sort.mb</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512</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111111"/>
                <w:szCs w:val="24"/>
                <w:lang w:val="en-US" w:eastAsia="en-GB"/>
              </w:rPr>
            </w:pPr>
            <w:r w:rsidRPr="00745040">
              <w:rPr>
                <w:rFonts w:ascii="Calibri" w:eastAsia="Times New Roman" w:hAnsi="Calibri" w:cs="Calibri"/>
                <w:color w:val="111111"/>
                <w:szCs w:val="24"/>
                <w:lang w:val="en-US" w:eastAsia="en-GB"/>
              </w:rPr>
              <w:t>mapreduce.map.sort.spill.percent</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0.8</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111111"/>
                <w:szCs w:val="24"/>
                <w:lang w:val="en-US" w:eastAsia="en-GB"/>
              </w:rPr>
            </w:pPr>
            <w:r w:rsidRPr="00745040">
              <w:rPr>
                <w:rFonts w:ascii="Calibri" w:eastAsia="Times New Roman" w:hAnsi="Calibri" w:cs="Calibri"/>
                <w:color w:val="111111"/>
                <w:szCs w:val="24"/>
                <w:lang w:val="en-US" w:eastAsia="en-GB"/>
              </w:rPr>
              <w:t>mapreduce.task.io.sort.factor</w:t>
            </w:r>
          </w:p>
        </w:tc>
        <w:tc>
          <w:tcPr>
            <w:tcW w:w="5100" w:type="dxa"/>
            <w:tcBorders>
              <w:top w:val="nil"/>
              <w:left w:val="nil"/>
              <w:bottom w:val="single" w:sz="4" w:space="0" w:color="auto"/>
              <w:right w:val="single" w:sz="4" w:space="0" w:color="auto"/>
            </w:tcBorders>
            <w:shd w:val="clear" w:color="auto" w:fill="FFFFFF"/>
            <w:noWrap/>
            <w:vAlign w:val="bottom"/>
            <w:hideMark/>
          </w:tcPr>
          <w:p w:rsidR="007B1352" w:rsidRPr="00745040" w:rsidRDefault="007B1352">
            <w:pPr>
              <w:jc w:val="cente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64</w:t>
            </w:r>
          </w:p>
        </w:tc>
      </w:tr>
      <w:tr w:rsidR="007B1352" w:rsidRPr="00723285" w:rsidTr="007B1352">
        <w:trPr>
          <w:trHeight w:val="315"/>
        </w:trPr>
        <w:tc>
          <w:tcPr>
            <w:tcW w:w="5360" w:type="dxa"/>
            <w:tcBorders>
              <w:top w:val="nil"/>
              <w:left w:val="single" w:sz="4" w:space="0" w:color="auto"/>
              <w:bottom w:val="single" w:sz="4" w:space="0" w:color="auto"/>
              <w:right w:val="single" w:sz="4" w:space="0" w:color="auto"/>
            </w:tcBorders>
            <w:hideMark/>
          </w:tcPr>
          <w:p w:rsidR="007B1352" w:rsidRPr="00745040" w:rsidRDefault="007B1352">
            <w:pPr>
              <w:rPr>
                <w:rFonts w:ascii="Calibri" w:eastAsia="Times New Roman" w:hAnsi="Calibri" w:cs="Calibri"/>
                <w:color w:val="000000"/>
                <w:szCs w:val="24"/>
                <w:lang w:val="en-US" w:eastAsia="en-GB"/>
              </w:rPr>
            </w:pPr>
            <w:r w:rsidRPr="00745040">
              <w:rPr>
                <w:rFonts w:ascii="Calibri" w:eastAsia="Times New Roman" w:hAnsi="Calibri" w:cs="Calibri"/>
                <w:color w:val="000000"/>
                <w:szCs w:val="24"/>
                <w:lang w:val="en-US" w:eastAsia="en-GB"/>
              </w:rPr>
              <w:t>CDH version</w:t>
            </w:r>
          </w:p>
        </w:tc>
        <w:tc>
          <w:tcPr>
            <w:tcW w:w="5100" w:type="dxa"/>
            <w:tcBorders>
              <w:top w:val="nil"/>
              <w:left w:val="nil"/>
              <w:bottom w:val="single" w:sz="4" w:space="0" w:color="auto"/>
              <w:right w:val="single" w:sz="4" w:space="0" w:color="auto"/>
            </w:tcBorders>
            <w:noWrap/>
            <w:vAlign w:val="bottom"/>
            <w:hideMark/>
          </w:tcPr>
          <w:p w:rsidR="007B1352" w:rsidRPr="00745040" w:rsidRDefault="007B1352">
            <w:pPr>
              <w:jc w:val="center"/>
              <w:rPr>
                <w:rFonts w:ascii="Calibri" w:eastAsia="Times New Roman" w:hAnsi="Calibri" w:cs="Calibri"/>
                <w:color w:val="000000"/>
                <w:szCs w:val="22"/>
                <w:lang w:val="en-US" w:eastAsia="en-GB"/>
              </w:rPr>
            </w:pPr>
            <w:r w:rsidRPr="00745040">
              <w:rPr>
                <w:rFonts w:ascii="Calibri" w:eastAsia="Times New Roman" w:hAnsi="Calibri" w:cs="Calibri"/>
                <w:color w:val="000000"/>
                <w:lang w:val="en-US" w:eastAsia="en-GB"/>
              </w:rPr>
              <w:t>5.0.1</w:t>
            </w:r>
          </w:p>
        </w:tc>
      </w:tr>
    </w:tbl>
    <w:p w:rsidR="007B1352" w:rsidRPr="00723285" w:rsidRDefault="007B1352" w:rsidP="007B1352">
      <w:pPr>
        <w:pStyle w:val="NoSpacing"/>
        <w:rPr>
          <w:rFonts w:ascii="Intel Clear" w:hAnsi="Intel Clear"/>
          <w:b/>
          <w:u w:val="single"/>
          <w:lang w:val="en-US"/>
        </w:rPr>
      </w:pPr>
    </w:p>
    <w:p w:rsidR="007B1352" w:rsidRPr="00745040" w:rsidRDefault="007B1352" w:rsidP="007B1352">
      <w:pPr>
        <w:rPr>
          <w:rFonts w:asciiTheme="minorHAnsi" w:hAnsiTheme="minorHAnsi"/>
          <w:lang w:val="en-US"/>
        </w:rPr>
      </w:pPr>
      <w:r w:rsidRPr="00745040">
        <w:rPr>
          <w:b/>
          <w:bCs/>
          <w:lang w:val="en-US"/>
        </w:rPr>
        <w:t xml:space="preserve">Additional Linux </w:t>
      </w:r>
      <w:r w:rsidR="00A31FF0" w:rsidRPr="00745040">
        <w:rPr>
          <w:b/>
          <w:bCs/>
          <w:lang w:val="en-US"/>
        </w:rPr>
        <w:t xml:space="preserve">and </w:t>
      </w:r>
      <w:r w:rsidRPr="00745040">
        <w:rPr>
          <w:b/>
          <w:bCs/>
          <w:lang w:val="en-US"/>
        </w:rPr>
        <w:t>cluster changes:</w:t>
      </w:r>
    </w:p>
    <w:p w:rsidR="007B1352" w:rsidRPr="00745040" w:rsidRDefault="007B1352" w:rsidP="00526019">
      <w:pPr>
        <w:numPr>
          <w:ilvl w:val="0"/>
          <w:numId w:val="3"/>
        </w:numPr>
        <w:spacing w:before="100" w:beforeAutospacing="1" w:after="100" w:afterAutospacing="1"/>
        <w:jc w:val="left"/>
        <w:rPr>
          <w:lang w:val="en-US"/>
        </w:rPr>
      </w:pPr>
      <w:r w:rsidRPr="00745040">
        <w:rPr>
          <w:lang w:val="en-US"/>
        </w:rPr>
        <w:t xml:space="preserve">CPU scaling set to performance to force </w:t>
      </w:r>
      <w:r w:rsidR="00A31FF0" w:rsidRPr="00745040">
        <w:rPr>
          <w:lang w:val="en-US"/>
        </w:rPr>
        <w:t xml:space="preserve">the </w:t>
      </w:r>
      <w:r w:rsidRPr="00745040">
        <w:rPr>
          <w:lang w:val="en-US"/>
        </w:rPr>
        <w:t xml:space="preserve">CPU to always run at </w:t>
      </w:r>
      <w:r w:rsidR="00A31FF0" w:rsidRPr="00745040">
        <w:rPr>
          <w:lang w:val="en-US"/>
        </w:rPr>
        <w:t xml:space="preserve">the </w:t>
      </w:r>
      <w:r w:rsidRPr="00745040">
        <w:rPr>
          <w:lang w:val="en-US"/>
        </w:rPr>
        <w:t>highest frequency</w:t>
      </w:r>
    </w:p>
    <w:p w:rsidR="007B1352" w:rsidRPr="00745040" w:rsidRDefault="006E6699" w:rsidP="00526019">
      <w:pPr>
        <w:numPr>
          <w:ilvl w:val="1"/>
          <w:numId w:val="3"/>
        </w:numPr>
        <w:spacing w:before="100" w:beforeAutospacing="1" w:after="100" w:afterAutospacing="1"/>
        <w:jc w:val="left"/>
        <w:rPr>
          <w:lang w:val="en-US"/>
        </w:rPr>
      </w:pPr>
      <w:r w:rsidRPr="00745040">
        <w:rPr>
          <w:lang w:val="en-US"/>
        </w:rPr>
        <w:lastRenderedPageBreak/>
        <w:t>only required services were enabled</w:t>
      </w:r>
      <w:r w:rsidR="00E22481" w:rsidRPr="00745040">
        <w:rPr>
          <w:lang w:val="en-US"/>
        </w:rPr>
        <w:t>;</w:t>
      </w:r>
      <w:r w:rsidRPr="00745040">
        <w:rPr>
          <w:lang w:val="en-US"/>
        </w:rPr>
        <w:t xml:space="preserve"> </w:t>
      </w:r>
      <w:r w:rsidR="00E22481" w:rsidRPr="00745040">
        <w:rPr>
          <w:lang w:val="en-US"/>
        </w:rPr>
        <w:t>u</w:t>
      </w:r>
      <w:r w:rsidRPr="00745040">
        <w:rPr>
          <w:lang w:val="en-US"/>
        </w:rPr>
        <w:t>nused services such as impala and Hbase were disabled as they weren’t needed for the workloads chosen for testing</w:t>
      </w:r>
      <w:r w:rsidR="00E22481" w:rsidRPr="00745040">
        <w:rPr>
          <w:lang w:val="en-US"/>
        </w:rPr>
        <w:t>;</w:t>
      </w:r>
      <w:r w:rsidRPr="00745040">
        <w:rPr>
          <w:lang w:val="en-US"/>
        </w:rPr>
        <w:t xml:space="preserve"> </w:t>
      </w:r>
      <w:r w:rsidR="007B1352" w:rsidRPr="00745040">
        <w:rPr>
          <w:lang w:val="en-US"/>
        </w:rPr>
        <w:t>Impala/Hbase systems need to be set to performance</w:t>
      </w:r>
    </w:p>
    <w:p w:rsidR="007B1352" w:rsidRPr="00745040" w:rsidRDefault="007B1352" w:rsidP="00526019">
      <w:pPr>
        <w:numPr>
          <w:ilvl w:val="0"/>
          <w:numId w:val="3"/>
        </w:numPr>
        <w:spacing w:before="100" w:beforeAutospacing="1" w:after="100" w:afterAutospacing="1"/>
        <w:jc w:val="left"/>
        <w:rPr>
          <w:lang w:val="en-US"/>
        </w:rPr>
      </w:pPr>
      <w:r w:rsidRPr="00745040">
        <w:rPr>
          <w:lang w:val="en-US"/>
        </w:rPr>
        <w:t>vm.swappiness set to vm.swapiness=0</w:t>
      </w:r>
    </w:p>
    <w:p w:rsidR="007B1352" w:rsidRPr="00745040" w:rsidRDefault="007B1352" w:rsidP="00526019">
      <w:pPr>
        <w:numPr>
          <w:ilvl w:val="0"/>
          <w:numId w:val="3"/>
        </w:numPr>
        <w:spacing w:before="100" w:beforeAutospacing="1" w:after="100" w:afterAutospacing="1"/>
        <w:jc w:val="left"/>
        <w:rPr>
          <w:lang w:val="en-US"/>
        </w:rPr>
      </w:pPr>
      <w:r w:rsidRPr="00745040">
        <w:rPr>
          <w:lang w:val="en-US"/>
        </w:rPr>
        <w:t>Transparent Huge Pages Defrag set to OFF.</w:t>
      </w:r>
    </w:p>
    <w:p w:rsidR="007B1352" w:rsidRPr="00745040" w:rsidRDefault="007B1352" w:rsidP="00526019">
      <w:pPr>
        <w:numPr>
          <w:ilvl w:val="0"/>
          <w:numId w:val="3"/>
        </w:numPr>
        <w:spacing w:before="100" w:beforeAutospacing="1" w:after="100" w:afterAutospacing="1"/>
        <w:jc w:val="left"/>
        <w:rPr>
          <w:lang w:val="en-US"/>
        </w:rPr>
      </w:pPr>
      <w:r w:rsidRPr="00745040">
        <w:rPr>
          <w:lang w:val="en-US"/>
        </w:rPr>
        <w:t>Network tuning</w:t>
      </w:r>
    </w:p>
    <w:p w:rsidR="007B1352" w:rsidRPr="00745040" w:rsidRDefault="007B1352" w:rsidP="00526019">
      <w:pPr>
        <w:numPr>
          <w:ilvl w:val="2"/>
          <w:numId w:val="3"/>
        </w:numPr>
        <w:spacing w:before="100" w:beforeAutospacing="1" w:after="100" w:afterAutospacing="1"/>
        <w:jc w:val="left"/>
        <w:rPr>
          <w:lang w:val="en-US"/>
        </w:rPr>
      </w:pPr>
      <w:r w:rsidRPr="00745040">
        <w:rPr>
          <w:lang w:val="en-US"/>
        </w:rPr>
        <w:t>Set ring buffer to 4096</w:t>
      </w:r>
    </w:p>
    <w:p w:rsidR="007B1352" w:rsidRPr="00745040" w:rsidRDefault="007B1352" w:rsidP="00526019">
      <w:pPr>
        <w:numPr>
          <w:ilvl w:val="2"/>
          <w:numId w:val="3"/>
        </w:numPr>
        <w:spacing w:before="100" w:beforeAutospacing="1" w:after="100" w:afterAutospacing="1"/>
        <w:jc w:val="left"/>
        <w:rPr>
          <w:lang w:val="en-US"/>
        </w:rPr>
      </w:pPr>
      <w:r w:rsidRPr="00745040">
        <w:rPr>
          <w:lang w:val="en-US"/>
        </w:rPr>
        <w:t>Tuned memory settings in sysctl.conf</w:t>
      </w:r>
    </w:p>
    <w:p w:rsidR="007B1352" w:rsidRPr="00745040" w:rsidRDefault="007B1352" w:rsidP="00526019">
      <w:pPr>
        <w:numPr>
          <w:ilvl w:val="2"/>
          <w:numId w:val="3"/>
        </w:numPr>
        <w:spacing w:before="100" w:beforeAutospacing="1" w:after="100" w:afterAutospacing="1"/>
        <w:jc w:val="left"/>
        <w:rPr>
          <w:lang w:val="en-US"/>
        </w:rPr>
      </w:pPr>
      <w:r w:rsidRPr="00745040">
        <w:rPr>
          <w:lang w:val="en-US"/>
        </w:rPr>
        <w:t>Enabled jumbo frames on the LAN and the servers</w:t>
      </w:r>
    </w:p>
    <w:p w:rsidR="007B1352" w:rsidRPr="00745040" w:rsidRDefault="007B1352" w:rsidP="00526019">
      <w:pPr>
        <w:numPr>
          <w:ilvl w:val="2"/>
          <w:numId w:val="3"/>
        </w:numPr>
        <w:spacing w:before="100" w:beforeAutospacing="1" w:after="100" w:afterAutospacing="1"/>
        <w:jc w:val="left"/>
        <w:rPr>
          <w:lang w:val="en-US"/>
        </w:rPr>
      </w:pPr>
      <w:r w:rsidRPr="00745040">
        <w:rPr>
          <w:lang w:val="en-US"/>
        </w:rPr>
        <w:t>lowered IRQ rate and increased throughput</w:t>
      </w:r>
    </w:p>
    <w:p w:rsidR="007B1352" w:rsidRPr="00745040" w:rsidRDefault="007B1352" w:rsidP="007B1352">
      <w:pPr>
        <w:pStyle w:val="NoSpacing"/>
        <w:ind w:left="720"/>
        <w:rPr>
          <w:lang w:val="en-US"/>
        </w:rPr>
      </w:pPr>
      <w:r w:rsidRPr="00745040">
        <w:rPr>
          <w:lang w:val="en-US"/>
        </w:rPr>
        <w:t>Changes in sysctl.conf:</w:t>
      </w:r>
    </w:p>
    <w:p w:rsidR="007B1352" w:rsidRPr="00723285" w:rsidRDefault="007B1352" w:rsidP="007B1352">
      <w:pPr>
        <w:pStyle w:val="NoSpacing"/>
        <w:ind w:left="1440"/>
        <w:rPr>
          <w:lang w:val="en-US"/>
        </w:rPr>
      </w:pPr>
      <w:r w:rsidRPr="00723285">
        <w:rPr>
          <w:lang w:val="en-US"/>
        </w:rPr>
        <w:t>#10 Gbps settings</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TCP/IP memory tuning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net.ipv4.tcp_timestamps = 0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net.ipv4.tcp_sack = 0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net.ipv4.tcp_rmem = 4096 134217728 134217728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net.ipv4.tcp_wmem = 4096 134217728 134217728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Core memory tuning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net.core.rmem_max = 134217728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net.core.wmem_max = 134217728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net.core.rmem_default = 134217728</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net.core.rmem_default = 134217728</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net.core.optme_max = 134217728</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net.core.netdev_max_backlog = 250000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xml:space="preserve"># recommended default congestion control is htcp </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net.ipv4.tcp_congestion_control=htcp</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 recommended for hosts with jumbo frames enabled</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net.ipv4.tcp_mtu_probing=1</w:t>
      </w:r>
    </w:p>
    <w:p w:rsidR="007B1352" w:rsidRPr="00723285" w:rsidRDefault="007B1352" w:rsidP="007B1352">
      <w:pPr>
        <w:pStyle w:val="NoSpacing"/>
        <w:ind w:left="1440"/>
        <w:rPr>
          <w:rFonts w:ascii="Courier New" w:hAnsi="Courier New" w:cs="Courier New"/>
          <w:b/>
          <w:bCs/>
          <w:sz w:val="20"/>
          <w:szCs w:val="20"/>
          <w:lang w:val="en-US"/>
        </w:rPr>
      </w:pPr>
      <w:r w:rsidRPr="00723285">
        <w:rPr>
          <w:rFonts w:ascii="Courier New" w:hAnsi="Courier New" w:cs="Courier New"/>
          <w:b/>
          <w:bCs/>
          <w:sz w:val="20"/>
          <w:szCs w:val="20"/>
          <w:lang w:val="en-US"/>
        </w:rPr>
        <w:t>vm.swappiness = 0</w:t>
      </w:r>
    </w:p>
    <w:p w:rsidR="007B1352" w:rsidRPr="00745040" w:rsidRDefault="007B1352" w:rsidP="007B1352">
      <w:pPr>
        <w:pStyle w:val="ListParagraph"/>
        <w:rPr>
          <w:rFonts w:ascii="Calibri" w:hAnsi="Calibri"/>
          <w:sz w:val="22"/>
          <w:szCs w:val="22"/>
          <w:lang w:val="en-US"/>
        </w:rPr>
      </w:pPr>
    </w:p>
    <w:p w:rsidR="007B1352" w:rsidRPr="00745040" w:rsidRDefault="007B1352" w:rsidP="00526019">
      <w:pPr>
        <w:pStyle w:val="ListParagraph"/>
        <w:numPr>
          <w:ilvl w:val="0"/>
          <w:numId w:val="3"/>
        </w:numPr>
        <w:contextualSpacing w:val="0"/>
        <w:jc w:val="left"/>
        <w:rPr>
          <w:lang w:val="en-US"/>
        </w:rPr>
      </w:pPr>
      <w:r w:rsidRPr="00723285">
        <w:rPr>
          <w:lang w:val="en-US"/>
        </w:rPr>
        <w:t>onBoot.sh</w:t>
      </w:r>
      <w:r w:rsidRPr="00745040">
        <w:rPr>
          <w:lang w:val="en-US"/>
        </w:rPr>
        <w:t xml:space="preserve"> script added to /etc/rc.local to apply on every boot.</w:t>
      </w:r>
    </w:p>
    <w:p w:rsidR="007B1352" w:rsidRPr="00723285" w:rsidRDefault="007B1352" w:rsidP="007B1352">
      <w:pPr>
        <w:pStyle w:val="NoSpacing"/>
        <w:ind w:left="2160"/>
        <w:rPr>
          <w:lang w:val="en-US"/>
        </w:rPr>
      </w:pPr>
      <w:r w:rsidRPr="00723285">
        <w:rPr>
          <w:lang w:val="en-US"/>
        </w:rPr>
        <w:t>onBoot.sh script:</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#Set all CPU to max freq</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for i in {0..47};do echo performance&gt; /sys/devices/system/cpu/cpu$i/cpufreq/scaling_governor;done</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#Disable Transparent Huge Page defrag</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echo never&gt; /sys/kernel/mm/transparent_hugepage/defrag</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#Transmit to NIC card 4096 Bytes at a time</w:t>
      </w:r>
    </w:p>
    <w:p w:rsidR="007B1352" w:rsidRPr="00745040" w:rsidRDefault="00D04B1D"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w:t>
      </w:r>
      <w:r w:rsidR="007B1352" w:rsidRPr="00745040">
        <w:rPr>
          <w:rFonts w:ascii="Courier New" w:hAnsi="Courier New" w:cs="Courier New"/>
          <w:b/>
          <w:bCs/>
          <w:sz w:val="20"/>
          <w:szCs w:val="20"/>
          <w:lang w:val="en-US"/>
        </w:rPr>
        <w:t>setpci -v -d 1137:0043 e6.b=2e</w:t>
      </w:r>
      <w:r w:rsidR="00D950ED" w:rsidRPr="00745040">
        <w:rPr>
          <w:rFonts w:ascii="Courier New" w:hAnsi="Courier New" w:cs="Courier New"/>
          <w:b/>
          <w:bCs/>
          <w:sz w:val="20"/>
          <w:szCs w:val="20"/>
          <w:lang w:val="en-US"/>
        </w:rPr>
        <w:t xml:space="preserve"> </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#Jumbo frames</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ifconfig eth0 mtu 9000</w:t>
      </w:r>
    </w:p>
    <w:p w:rsidR="007B1352" w:rsidRPr="00723285" w:rsidRDefault="007B1352" w:rsidP="007B1352">
      <w:pPr>
        <w:pStyle w:val="NoSpacing"/>
        <w:ind w:left="2160"/>
        <w:rPr>
          <w:rFonts w:ascii="Courier New" w:hAnsi="Courier New" w:cs="Courier New"/>
          <w:b/>
          <w:bCs/>
          <w:sz w:val="20"/>
          <w:szCs w:val="20"/>
          <w:lang w:val="en-US"/>
        </w:rPr>
      </w:pPr>
      <w:r w:rsidRPr="00723285">
        <w:rPr>
          <w:rFonts w:ascii="Courier New" w:hAnsi="Courier New" w:cs="Courier New"/>
          <w:b/>
          <w:bCs/>
          <w:sz w:val="20"/>
          <w:szCs w:val="20"/>
          <w:lang w:val="en-US"/>
        </w:rPr>
        <w:t>ifconfig eth0 txqueuelen 1000</w:t>
      </w:r>
    </w:p>
    <w:p w:rsidR="007B1352" w:rsidRPr="00745040" w:rsidRDefault="007B1352" w:rsidP="007B1352">
      <w:pPr>
        <w:rPr>
          <w:lang w:val="en-US"/>
        </w:rPr>
      </w:pPr>
    </w:p>
    <w:p w:rsidR="00D11E96" w:rsidRPr="00745040" w:rsidRDefault="00D11E96" w:rsidP="00D11E96">
      <w:pPr>
        <w:pStyle w:val="Heading2"/>
        <w:rPr>
          <w:lang w:val="en-US"/>
        </w:rPr>
      </w:pPr>
      <w:bookmarkStart w:id="12" w:name="_Ref413320514"/>
      <w:bookmarkStart w:id="13" w:name="_Ref413320523"/>
      <w:bookmarkStart w:id="14" w:name="_Toc414529886"/>
      <w:r w:rsidRPr="00745040">
        <w:rPr>
          <w:lang w:val="en-US"/>
        </w:rPr>
        <w:t>Architecture</w:t>
      </w:r>
      <w:bookmarkEnd w:id="12"/>
      <w:bookmarkEnd w:id="13"/>
      <w:bookmarkEnd w:id="14"/>
    </w:p>
    <w:p w:rsidR="00DC1DB7" w:rsidRPr="00745040" w:rsidRDefault="00090984" w:rsidP="00DC1DB7">
      <w:pPr>
        <w:rPr>
          <w:lang w:val="en-US"/>
        </w:rPr>
      </w:pPr>
      <w:r w:rsidRPr="00745040">
        <w:rPr>
          <w:lang w:val="en-US"/>
        </w:rPr>
        <w:t xml:space="preserve">This </w:t>
      </w:r>
      <w:r w:rsidR="00FD041A" w:rsidRPr="00745040">
        <w:rPr>
          <w:lang w:val="en-US"/>
        </w:rPr>
        <w:t xml:space="preserve">benchmark architecture is based on </w:t>
      </w:r>
      <w:r w:rsidRPr="00745040">
        <w:rPr>
          <w:lang w:val="en-US"/>
        </w:rPr>
        <w:t>CPAv2 for Big Data with Cloudera</w:t>
      </w:r>
      <w:r w:rsidR="002C2358" w:rsidRPr="00745040">
        <w:rPr>
          <w:lang w:val="en-US"/>
        </w:rPr>
        <w:t>-</w:t>
      </w:r>
      <w:r w:rsidRPr="00745040">
        <w:rPr>
          <w:lang w:val="en-US"/>
        </w:rPr>
        <w:t>based architectu</w:t>
      </w:r>
      <w:r w:rsidR="00FD041A" w:rsidRPr="00745040">
        <w:rPr>
          <w:lang w:val="en-US"/>
        </w:rPr>
        <w:t>re, scaled down to a total of 8 nodes.</w:t>
      </w:r>
    </w:p>
    <w:p w:rsidR="00DC1DB7" w:rsidRPr="00723285" w:rsidRDefault="00DC1DB7" w:rsidP="00DC1DB7">
      <w:pPr>
        <w:rPr>
          <w:lang w:val="en-US"/>
        </w:rPr>
      </w:pPr>
    </w:p>
    <w:p w:rsidR="00DC1DB7" w:rsidRPr="00723285" w:rsidRDefault="00DC1DB7" w:rsidP="00DC1DB7">
      <w:pPr>
        <w:rPr>
          <w:lang w:val="en-US"/>
        </w:rPr>
      </w:pPr>
      <w:r w:rsidRPr="00723285">
        <w:rPr>
          <w:lang w:val="en-US"/>
        </w:rPr>
        <w:t xml:space="preserve">The Cisco UCS solution for Cloudera is based on Cisco UCS Common Platform Architecture Version 2 (CPAv2) for Big Data, a highly scalable architecture designed to meet a variety of scale-out application demands with </w:t>
      </w:r>
      <w:r w:rsidRPr="00723285">
        <w:rPr>
          <w:lang w:val="en-US"/>
        </w:rPr>
        <w:lastRenderedPageBreak/>
        <w:t xml:space="preserve">seamless data integration and management integration capabilities built using the following components: </w:t>
      </w:r>
    </w:p>
    <w:p w:rsidR="00DC1DB7" w:rsidRPr="00723285" w:rsidRDefault="00DC1DB7" w:rsidP="00DC1DB7">
      <w:pPr>
        <w:rPr>
          <w:b/>
          <w:bCs/>
          <w:lang w:val="en-US"/>
        </w:rPr>
      </w:pPr>
    </w:p>
    <w:p w:rsidR="00DC1DB7" w:rsidRPr="00723285" w:rsidRDefault="00DC1DB7" w:rsidP="00DC1DB7">
      <w:pPr>
        <w:rPr>
          <w:lang w:val="en-US"/>
        </w:rPr>
      </w:pPr>
      <w:r w:rsidRPr="00723285">
        <w:rPr>
          <w:b/>
          <w:bCs/>
          <w:lang w:val="en-US"/>
        </w:rPr>
        <w:t xml:space="preserve">•Cisco UCS 6200 Series Fabric Interconnects </w:t>
      </w:r>
      <w:r w:rsidRPr="00723285">
        <w:rPr>
          <w:lang w:val="en-US"/>
        </w:rPr>
        <w:t xml:space="preserve">provide high-bandwidth, low-latency connectivity for servers, with integrated, unified management provided for all connected devices by Cisco UCS Manager. Deployed in redundant pairs, Cisco fabric interconnects offer the full active-active redundancy, performance, and exceptional scalability needed to support the large number of nodes that are typical in clusters serving big data applications. Cisco UCS </w:t>
      </w:r>
      <w:r w:rsidR="0013262A" w:rsidRPr="00723285">
        <w:rPr>
          <w:lang w:val="en-US"/>
        </w:rPr>
        <w:t xml:space="preserve">Manager </w:t>
      </w:r>
      <w:r w:rsidRPr="00723285">
        <w:rPr>
          <w:lang w:val="en-US"/>
        </w:rPr>
        <w:t xml:space="preserve">enables rapid and consistent server configuration using service profiles, automating ongoing system maintenance activities such as firmware updates across the entire cluster as a single operation. Cisco UCS Manager also offers advanced monitoring with options to raise alarms and send notifications about the health of the entire cluster. </w:t>
      </w:r>
    </w:p>
    <w:p w:rsidR="00281707" w:rsidRPr="00723285" w:rsidRDefault="00281707" w:rsidP="00DC1DB7">
      <w:pPr>
        <w:rPr>
          <w:lang w:val="en-US"/>
        </w:rPr>
      </w:pPr>
    </w:p>
    <w:p w:rsidR="00DC1DB7" w:rsidRPr="00723285" w:rsidRDefault="00DC1DB7" w:rsidP="00DC1DB7">
      <w:pPr>
        <w:rPr>
          <w:b/>
          <w:bCs/>
          <w:lang w:val="en-US"/>
        </w:rPr>
      </w:pPr>
    </w:p>
    <w:p w:rsidR="00DC1DB7" w:rsidRPr="00723285" w:rsidRDefault="00DC1DB7" w:rsidP="00DC1DB7">
      <w:pPr>
        <w:rPr>
          <w:lang w:val="en-US"/>
        </w:rPr>
      </w:pPr>
      <w:r w:rsidRPr="00723285">
        <w:rPr>
          <w:b/>
          <w:bCs/>
          <w:lang w:val="en-US"/>
        </w:rPr>
        <w:t xml:space="preserve">•Cisco UCS 2200 Series Fabric Extenders </w:t>
      </w:r>
      <w:r w:rsidRPr="00723285">
        <w:rPr>
          <w:lang w:val="en-US"/>
        </w:rPr>
        <w:t>extend the network into each rack, acting as remote line cards for fabric interconnects and providing highly scalable and extremely cost-effective connectivity for a large number of nodes.</w:t>
      </w:r>
      <w:r w:rsidR="008A361D" w:rsidRPr="00723285">
        <w:rPr>
          <w:lang w:val="en-US"/>
        </w:rPr>
        <w:t xml:space="preserve"> For </w:t>
      </w:r>
      <w:r w:rsidR="00C41CB2" w:rsidRPr="00723285">
        <w:rPr>
          <w:lang w:val="en-US"/>
        </w:rPr>
        <w:t xml:space="preserve">the </w:t>
      </w:r>
      <w:r w:rsidR="008A361D" w:rsidRPr="00723285">
        <w:rPr>
          <w:lang w:val="en-US"/>
        </w:rPr>
        <w:t>high-performance BW test, we did not us the FEX</w:t>
      </w:r>
      <w:r w:rsidR="00C41CB2" w:rsidRPr="00723285">
        <w:rPr>
          <w:lang w:val="en-US"/>
        </w:rPr>
        <w:t xml:space="preserve"> </w:t>
      </w:r>
      <w:r w:rsidR="008A361D" w:rsidRPr="00723285">
        <w:rPr>
          <w:lang w:val="en-US"/>
        </w:rPr>
        <w:t xml:space="preserve">(see </w:t>
      </w:r>
      <w:r w:rsidR="00D04B1D" w:rsidRPr="00723285">
        <w:rPr>
          <w:lang w:val="en-US"/>
        </w:rPr>
        <w:fldChar w:fldCharType="begin"/>
      </w:r>
      <w:r w:rsidR="008A361D" w:rsidRPr="00723285">
        <w:rPr>
          <w:lang w:val="en-US"/>
        </w:rPr>
        <w:instrText xml:space="preserve"> REF _Ref413320563 \w \h </w:instrText>
      </w:r>
      <w:r w:rsidR="00D04B1D" w:rsidRPr="00723285">
        <w:rPr>
          <w:lang w:val="en-US"/>
        </w:rPr>
      </w:r>
      <w:r w:rsidR="00D04B1D" w:rsidRPr="00723285">
        <w:rPr>
          <w:lang w:val="en-US"/>
        </w:rPr>
        <w:fldChar w:fldCharType="separate"/>
      </w:r>
      <w:r w:rsidR="008A361D" w:rsidRPr="00723285">
        <w:rPr>
          <w:lang w:val="en-US"/>
        </w:rPr>
        <w:t>3.5</w:t>
      </w:r>
      <w:r w:rsidR="00D04B1D" w:rsidRPr="00723285">
        <w:rPr>
          <w:lang w:val="en-US"/>
        </w:rPr>
        <w:fldChar w:fldCharType="end"/>
      </w:r>
      <w:r w:rsidR="008A361D" w:rsidRPr="00723285">
        <w:rPr>
          <w:lang w:val="en-US"/>
        </w:rPr>
        <w:t>)</w:t>
      </w:r>
      <w:r w:rsidR="00C41CB2" w:rsidRPr="00723285">
        <w:rPr>
          <w:lang w:val="en-US"/>
        </w:rPr>
        <w:t>.</w:t>
      </w:r>
      <w:r w:rsidR="008A361D" w:rsidRPr="00723285">
        <w:rPr>
          <w:lang w:val="en-US"/>
        </w:rPr>
        <w:t xml:space="preserve"> </w:t>
      </w:r>
    </w:p>
    <w:p w:rsidR="00DC1DB7" w:rsidRPr="00723285" w:rsidRDefault="00DC1DB7" w:rsidP="00DC1DB7">
      <w:pPr>
        <w:rPr>
          <w:b/>
          <w:bCs/>
          <w:lang w:val="en-US"/>
        </w:rPr>
      </w:pPr>
    </w:p>
    <w:p w:rsidR="00DC1DB7" w:rsidRPr="00723285" w:rsidRDefault="00DC1DB7" w:rsidP="00DC1DB7">
      <w:pPr>
        <w:rPr>
          <w:lang w:val="en-US"/>
        </w:rPr>
      </w:pPr>
      <w:r w:rsidRPr="00723285">
        <w:rPr>
          <w:b/>
          <w:bCs/>
          <w:lang w:val="en-US"/>
        </w:rPr>
        <w:t xml:space="preserve">•Cisco UCS C240 M3 Rack-Mount Servers </w:t>
      </w:r>
      <w:r w:rsidRPr="00723285">
        <w:rPr>
          <w:lang w:val="en-US"/>
        </w:rPr>
        <w:t xml:space="preserve">are 2-socket servers based on Intel Xeon E5-2600 v2 series processors and supporting up to 768 GB of main memory. </w:t>
      </w:r>
      <w:r w:rsidR="00C41CB2" w:rsidRPr="00723285">
        <w:rPr>
          <w:lang w:val="en-US"/>
        </w:rPr>
        <w:t xml:space="preserve">The </w:t>
      </w:r>
      <w:r w:rsidRPr="00723285">
        <w:rPr>
          <w:lang w:val="en-US"/>
        </w:rPr>
        <w:t xml:space="preserve">24 Small Form Factor (SFF) disk drives are supported in </w:t>
      </w:r>
      <w:r w:rsidR="00C41CB2" w:rsidRPr="00723285">
        <w:rPr>
          <w:lang w:val="en-US"/>
        </w:rPr>
        <w:t xml:space="preserve">a </w:t>
      </w:r>
      <w:r w:rsidRPr="00723285">
        <w:rPr>
          <w:lang w:val="en-US"/>
        </w:rPr>
        <w:t xml:space="preserve">performance optimized option and 12 Large Form Factor (LFF) disk drives are supported in </w:t>
      </w:r>
      <w:r w:rsidR="00C41CB2" w:rsidRPr="00723285">
        <w:rPr>
          <w:lang w:val="en-US"/>
        </w:rPr>
        <w:t xml:space="preserve">the </w:t>
      </w:r>
      <w:r w:rsidRPr="00723285">
        <w:rPr>
          <w:lang w:val="en-US"/>
        </w:rPr>
        <w:t>capacity option, along with 4 Gigabit Ethernet LAN-on-motherboard (LOM) ports.</w:t>
      </w:r>
      <w:r w:rsidR="00281707" w:rsidRPr="00723285">
        <w:rPr>
          <w:lang w:val="en-US"/>
        </w:rPr>
        <w:t xml:space="preserve"> While </w:t>
      </w:r>
      <w:r w:rsidR="00C41CB2" w:rsidRPr="00723285">
        <w:rPr>
          <w:lang w:val="en-US"/>
        </w:rPr>
        <w:t xml:space="preserve">the </w:t>
      </w:r>
      <w:r w:rsidR="00281707" w:rsidRPr="00723285">
        <w:rPr>
          <w:lang w:val="en-US"/>
        </w:rPr>
        <w:t>UCS Manager provide</w:t>
      </w:r>
      <w:r w:rsidR="00C41CB2" w:rsidRPr="00723285">
        <w:rPr>
          <w:lang w:val="en-US"/>
        </w:rPr>
        <w:t>s</w:t>
      </w:r>
      <w:r w:rsidR="00281707" w:rsidRPr="00723285">
        <w:rPr>
          <w:lang w:val="en-US"/>
        </w:rPr>
        <w:t xml:space="preserve"> global manageability of both Rack and Blade servers (same profiles, templatin</w:t>
      </w:r>
      <w:r w:rsidR="00C41CB2" w:rsidRPr="00723285">
        <w:rPr>
          <w:lang w:val="en-US"/>
        </w:rPr>
        <w:t>g, etc.</w:t>
      </w:r>
      <w:r w:rsidR="00281707" w:rsidRPr="00723285">
        <w:rPr>
          <w:lang w:val="en-US"/>
        </w:rPr>
        <w:t>), we use a rack-mounted solution</w:t>
      </w:r>
      <w:r w:rsidR="00C41CB2" w:rsidRPr="00723285">
        <w:rPr>
          <w:lang w:val="en-US"/>
        </w:rPr>
        <w:t xml:space="preserve"> </w:t>
      </w:r>
      <w:r w:rsidR="00281707" w:rsidRPr="00723285">
        <w:rPr>
          <w:lang w:val="en-US"/>
        </w:rPr>
        <w:t>aligned to the essence of Hadoop, clustering tightly coupled CPU-Storage capacity for data locality and processing efficiency.</w:t>
      </w:r>
    </w:p>
    <w:p w:rsidR="00DC1DB7" w:rsidRPr="00723285" w:rsidRDefault="00DC1DB7" w:rsidP="00DC1DB7">
      <w:pPr>
        <w:rPr>
          <w:b/>
          <w:bCs/>
          <w:lang w:val="en-US"/>
        </w:rPr>
      </w:pPr>
    </w:p>
    <w:p w:rsidR="00DC1DB7" w:rsidRPr="00723285" w:rsidRDefault="00DC1DB7" w:rsidP="00DC1DB7">
      <w:pPr>
        <w:rPr>
          <w:lang w:val="en-US"/>
        </w:rPr>
      </w:pPr>
      <w:r w:rsidRPr="00723285">
        <w:rPr>
          <w:b/>
          <w:bCs/>
          <w:lang w:val="en-US"/>
        </w:rPr>
        <w:t xml:space="preserve">•Cisco UCS Virtual Interface Cards (VICs) </w:t>
      </w:r>
      <w:r w:rsidRPr="00723285">
        <w:rPr>
          <w:lang w:val="en-US"/>
        </w:rPr>
        <w:t xml:space="preserve">are unique to Cisco. Cisco UCS Virtual Interface Cards incorporate next-generation converged network adapter (CNA) technology from Cisco, and offer dual 10-Gbps ports designed for use with Cisco UCS C-Series Rack-Mount Servers. Optimized for virtualized networking, these cards deliver high performance and bandwidth utilization and support up to 256 virtual devices. </w:t>
      </w:r>
    </w:p>
    <w:p w:rsidR="00DC1DB7" w:rsidRPr="00723285" w:rsidRDefault="00DC1DB7" w:rsidP="00DC1DB7">
      <w:pPr>
        <w:rPr>
          <w:b/>
          <w:bCs/>
          <w:lang w:val="en-US"/>
        </w:rPr>
      </w:pPr>
    </w:p>
    <w:p w:rsidR="00FD041A" w:rsidRPr="00723285" w:rsidRDefault="00DC1DB7" w:rsidP="00E64445">
      <w:pPr>
        <w:rPr>
          <w:lang w:val="en-US"/>
        </w:rPr>
      </w:pPr>
      <w:r w:rsidRPr="00723285">
        <w:rPr>
          <w:b/>
          <w:bCs/>
          <w:lang w:val="en-US"/>
        </w:rPr>
        <w:t xml:space="preserve">•Cisco UCS Manager </w:t>
      </w:r>
      <w:r w:rsidRPr="00723285">
        <w:rPr>
          <w:lang w:val="en-US"/>
        </w:rPr>
        <w:t xml:space="preserve">resides within the Cisco UCS 6200 Series Fabric Interconnects. It makes the system self-aware and self-integrating, managing all of the system components as a single logical entity. Cisco UCS Manager can be accessed through an intuitive graphical user interface (GUI), a command-line interface (CLI), or an XML application-programming interface (API). Cisco UCS Manager uses service profiles to define the personality, configuration and connectivity of all </w:t>
      </w:r>
      <w:r w:rsidR="00C41CB2" w:rsidRPr="00723285">
        <w:rPr>
          <w:lang w:val="en-US"/>
        </w:rPr>
        <w:t xml:space="preserve">of the </w:t>
      </w:r>
      <w:r w:rsidRPr="00723285">
        <w:rPr>
          <w:lang w:val="en-US"/>
        </w:rPr>
        <w:t>resources within Cisco UCS, radically simplifying provisioning of resources so that the process takes minutes instead of days. This simplification allows IT departments to shift their focus from constant maintenance to strategic business initiatives.</w:t>
      </w:r>
    </w:p>
    <w:p w:rsidR="00FD041A" w:rsidRPr="00745040" w:rsidRDefault="00D04B1D" w:rsidP="00E64445">
      <w:pPr>
        <w:pStyle w:val="Heading2"/>
        <w:rPr>
          <w:lang w:val="en-US"/>
        </w:rPr>
      </w:pPr>
      <w:bookmarkStart w:id="15" w:name="_Ref413320563"/>
      <w:bookmarkStart w:id="16" w:name="_Toc414529887"/>
      <w:r w:rsidRPr="00745040">
        <w:rPr>
          <w:lang w:val="en-US"/>
        </w:rPr>
        <w:lastRenderedPageBreak/>
        <w:t>Server Configuration and Cabling</w:t>
      </w:r>
      <w:bookmarkEnd w:id="15"/>
      <w:bookmarkEnd w:id="16"/>
    </w:p>
    <w:p w:rsidR="00E64445" w:rsidRPr="00745040" w:rsidRDefault="00E64445" w:rsidP="00E64445">
      <w:pPr>
        <w:rPr>
          <w:lang w:val="en-US"/>
        </w:rPr>
      </w:pPr>
    </w:p>
    <w:p w:rsidR="00FD041A" w:rsidRPr="00723285" w:rsidRDefault="00FD041A" w:rsidP="00FD041A">
      <w:pPr>
        <w:autoSpaceDE w:val="0"/>
        <w:autoSpaceDN w:val="0"/>
        <w:adjustRightInd w:val="0"/>
        <w:spacing w:after="100"/>
        <w:jc w:val="left"/>
        <w:rPr>
          <w:rFonts w:ascii="Times New Roman" w:eastAsia="MS ??" w:hAnsi="Times New Roman"/>
          <w:color w:val="000000"/>
          <w:sz w:val="20"/>
          <w:lang w:val="en-US"/>
        </w:rPr>
      </w:pPr>
      <w:r w:rsidRPr="00723285">
        <w:rPr>
          <w:rFonts w:ascii="Times New Roman" w:eastAsia="MS ??" w:hAnsi="Times New Roman"/>
          <w:color w:val="000000"/>
          <w:sz w:val="20"/>
          <w:lang w:val="en-US"/>
        </w:rPr>
        <w:t xml:space="preserve">The Cisco UCS C240 M3 Rack Server is </w:t>
      </w:r>
      <w:r w:rsidR="00C64B62" w:rsidRPr="00723285">
        <w:rPr>
          <w:rFonts w:ascii="Times New Roman" w:eastAsia="MS ??" w:hAnsi="Times New Roman"/>
          <w:color w:val="000000"/>
          <w:sz w:val="20"/>
          <w:lang w:val="en-US"/>
        </w:rPr>
        <w:t xml:space="preserve">by default </w:t>
      </w:r>
      <w:r w:rsidRPr="00723285">
        <w:rPr>
          <w:rFonts w:ascii="Times New Roman" w:eastAsia="MS ??" w:hAnsi="Times New Roman"/>
          <w:color w:val="000000"/>
          <w:sz w:val="20"/>
          <w:lang w:val="en-US"/>
        </w:rPr>
        <w:t xml:space="preserve">equipped with Intel Xeon E5-2660 v2 processors, 256 GB of memory, Cisco UCS Virtual Interface Card 1225 Cisco, Cisco LSI MegaRAID SAS 9271 CV-8i storage controller and 24 x 1TB 7.2K SAS disk drives. </w:t>
      </w:r>
    </w:p>
    <w:p w:rsidR="008A361D" w:rsidRPr="00723285" w:rsidRDefault="008A361D" w:rsidP="00FD041A">
      <w:pPr>
        <w:autoSpaceDE w:val="0"/>
        <w:autoSpaceDN w:val="0"/>
        <w:adjustRightInd w:val="0"/>
        <w:spacing w:after="100"/>
        <w:jc w:val="left"/>
        <w:rPr>
          <w:rFonts w:ascii="Times New Roman" w:eastAsia="MS ??" w:hAnsi="Times New Roman"/>
          <w:color w:val="0000FF"/>
          <w:sz w:val="20"/>
          <w:lang w:val="en-US"/>
        </w:rPr>
      </w:pPr>
      <w:r w:rsidRPr="00723285">
        <w:rPr>
          <w:noProof/>
          <w:lang w:val="en-US"/>
        </w:rPr>
        <w:drawing>
          <wp:inline distT="0" distB="0" distL="0" distR="0" wp14:anchorId="13E441D1" wp14:editId="36BDB19D">
            <wp:extent cx="5270500" cy="2648201"/>
            <wp:effectExtent l="0" t="0" r="635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0500" cy="2648201"/>
                    </a:xfrm>
                    <a:prstGeom prst="rect">
                      <a:avLst/>
                    </a:prstGeom>
                  </pic:spPr>
                </pic:pic>
              </a:graphicData>
            </a:graphic>
          </wp:inline>
        </w:drawing>
      </w:r>
    </w:p>
    <w:p w:rsidR="008A361D" w:rsidRPr="00723285" w:rsidRDefault="008A361D" w:rsidP="008A361D">
      <w:pPr>
        <w:pStyle w:val="Caption"/>
        <w:jc w:val="center"/>
        <w:rPr>
          <w:rFonts w:ascii="Times New Roman" w:eastAsia="MS ??" w:hAnsi="Times New Roman"/>
          <w:color w:val="0000FF"/>
          <w:sz w:val="20"/>
          <w:lang w:val="en-US"/>
        </w:rPr>
      </w:pPr>
      <w:r w:rsidRPr="00745040">
        <w:rPr>
          <w:lang w:val="en-US"/>
        </w:rPr>
        <w:t xml:space="preserve">Figure </w:t>
      </w:r>
      <w:r w:rsidR="00D04B1D" w:rsidRPr="00745040">
        <w:rPr>
          <w:lang w:val="en-US"/>
        </w:rPr>
        <w:fldChar w:fldCharType="begin"/>
      </w:r>
      <w:r w:rsidRPr="00745040">
        <w:rPr>
          <w:lang w:val="en-US"/>
        </w:rPr>
        <w:instrText xml:space="preserve"> SEQ Figure \* ARABIC </w:instrText>
      </w:r>
      <w:r w:rsidR="00D04B1D" w:rsidRPr="00745040">
        <w:rPr>
          <w:lang w:val="en-US"/>
        </w:rPr>
        <w:fldChar w:fldCharType="separate"/>
      </w:r>
      <w:r w:rsidRPr="00745040">
        <w:rPr>
          <w:noProof/>
          <w:lang w:val="en-US"/>
        </w:rPr>
        <w:t>2</w:t>
      </w:r>
      <w:r w:rsidR="00D04B1D" w:rsidRPr="00745040">
        <w:rPr>
          <w:lang w:val="en-US"/>
        </w:rPr>
        <w:fldChar w:fldCharType="end"/>
      </w:r>
      <w:r w:rsidRPr="00745040">
        <w:rPr>
          <w:lang w:val="en-US"/>
        </w:rPr>
        <w:t xml:space="preserve"> Network Cabling both 10GE and 5/1GE</w:t>
      </w:r>
    </w:p>
    <w:p w:rsidR="008A361D" w:rsidRPr="00723285" w:rsidRDefault="008A361D" w:rsidP="00FD041A">
      <w:pPr>
        <w:autoSpaceDE w:val="0"/>
        <w:autoSpaceDN w:val="0"/>
        <w:adjustRightInd w:val="0"/>
        <w:spacing w:after="100"/>
        <w:jc w:val="left"/>
        <w:rPr>
          <w:rFonts w:ascii="Times New Roman" w:eastAsia="MS ??" w:hAnsi="Times New Roman"/>
          <w:color w:val="0000FF"/>
          <w:sz w:val="20"/>
          <w:lang w:val="en-US"/>
        </w:rPr>
      </w:pPr>
    </w:p>
    <w:p w:rsidR="00FD041A" w:rsidRPr="00723285" w:rsidRDefault="00FD041A" w:rsidP="00FD041A">
      <w:pPr>
        <w:autoSpaceDE w:val="0"/>
        <w:autoSpaceDN w:val="0"/>
        <w:adjustRightInd w:val="0"/>
        <w:spacing w:after="100"/>
        <w:jc w:val="left"/>
        <w:rPr>
          <w:rFonts w:ascii="Times New Roman" w:eastAsia="MS ??" w:hAnsi="Times New Roman"/>
          <w:color w:val="000000"/>
          <w:sz w:val="20"/>
          <w:lang w:val="en-US"/>
        </w:rPr>
      </w:pPr>
      <w:r w:rsidRPr="00723285">
        <w:rPr>
          <w:rFonts w:ascii="Times New Roman" w:eastAsia="MS ??" w:hAnsi="Times New Roman"/>
          <w:color w:val="000000"/>
          <w:sz w:val="20"/>
          <w:lang w:val="en-US"/>
        </w:rPr>
        <w:t>For more information on physical connectivity and single-wire management see:</w:t>
      </w:r>
    </w:p>
    <w:p w:rsidR="00FD041A" w:rsidRPr="00723285" w:rsidRDefault="00FD041A" w:rsidP="00FD041A">
      <w:pPr>
        <w:autoSpaceDE w:val="0"/>
        <w:autoSpaceDN w:val="0"/>
        <w:adjustRightInd w:val="0"/>
        <w:spacing w:after="100"/>
        <w:jc w:val="left"/>
        <w:rPr>
          <w:rFonts w:ascii="Times New Roman" w:eastAsia="MS ??" w:hAnsi="Times New Roman"/>
          <w:color w:val="0000FF"/>
          <w:sz w:val="20"/>
          <w:lang w:val="en-US"/>
        </w:rPr>
      </w:pPr>
      <w:r w:rsidRPr="00723285">
        <w:rPr>
          <w:rFonts w:ascii="Times New Roman" w:eastAsia="MS ??" w:hAnsi="Times New Roman"/>
          <w:color w:val="0000FF"/>
          <w:sz w:val="20"/>
          <w:lang w:val="en-US"/>
        </w:rPr>
        <w:t>http://www.cisco.com/en/US/docs/unified_computing/ucs/c-series_integration/ucsm2.1/b_UCSM2-1_C-Integration_chapter_010.html</w:t>
      </w:r>
    </w:p>
    <w:p w:rsidR="00FD041A" w:rsidRPr="00723285" w:rsidRDefault="00FD041A" w:rsidP="00FD041A">
      <w:pPr>
        <w:autoSpaceDE w:val="0"/>
        <w:autoSpaceDN w:val="0"/>
        <w:adjustRightInd w:val="0"/>
        <w:spacing w:after="100"/>
        <w:jc w:val="left"/>
        <w:rPr>
          <w:rFonts w:ascii="Times New Roman" w:eastAsia="MS ??" w:hAnsi="Times New Roman"/>
          <w:color w:val="000000"/>
          <w:sz w:val="20"/>
          <w:lang w:val="en-US"/>
        </w:rPr>
      </w:pPr>
      <w:r w:rsidRPr="00723285">
        <w:rPr>
          <w:rFonts w:ascii="Times New Roman" w:eastAsia="MS ??" w:hAnsi="Times New Roman"/>
          <w:color w:val="000000"/>
          <w:sz w:val="20"/>
          <w:lang w:val="en-US"/>
        </w:rPr>
        <w:t>For more information on physical connectivity illustrations and cluster setup, see:</w:t>
      </w:r>
    </w:p>
    <w:p w:rsidR="00FD041A" w:rsidRPr="00723285" w:rsidRDefault="00FD041A" w:rsidP="00FD041A">
      <w:pPr>
        <w:autoSpaceDE w:val="0"/>
        <w:autoSpaceDN w:val="0"/>
        <w:adjustRightInd w:val="0"/>
        <w:spacing w:after="100"/>
        <w:jc w:val="left"/>
        <w:rPr>
          <w:rFonts w:ascii="Times New Roman" w:eastAsia="MS ??" w:hAnsi="Times New Roman"/>
          <w:color w:val="0000FF"/>
          <w:sz w:val="20"/>
          <w:lang w:val="en-US"/>
        </w:rPr>
      </w:pPr>
      <w:r w:rsidRPr="00723285">
        <w:rPr>
          <w:rFonts w:ascii="Times New Roman" w:eastAsia="MS ??" w:hAnsi="Times New Roman"/>
          <w:color w:val="0000FF"/>
          <w:sz w:val="20"/>
          <w:lang w:val="en-US"/>
        </w:rPr>
        <w:t>http://www.cisco.com/en/US/docs/unified_computing/ucs/c-series_integration/ucsm2.1/b_UCSM2-1_C-Integration_chapter_010.html#reference_FE5B914256CB4C47B30287D2F9CE3597</w:t>
      </w:r>
    </w:p>
    <w:p w:rsidR="00FD041A" w:rsidRPr="00745040" w:rsidRDefault="00FD041A" w:rsidP="00FD041A">
      <w:pPr>
        <w:rPr>
          <w:lang w:val="en-US"/>
        </w:rPr>
      </w:pPr>
      <w:r w:rsidRPr="00723285">
        <w:rPr>
          <w:rFonts w:ascii="Times New Roman" w:eastAsia="MS ??" w:hAnsi="Times New Roman"/>
          <w:color w:val="0000FF"/>
          <w:sz w:val="20"/>
          <w:lang w:val="en-US"/>
        </w:rPr>
        <w:t xml:space="preserve">Figure 3 </w:t>
      </w:r>
      <w:r w:rsidRPr="00723285">
        <w:rPr>
          <w:rFonts w:ascii="Times New Roman" w:eastAsia="MS ??" w:hAnsi="Times New Roman"/>
          <w:color w:val="000000"/>
          <w:sz w:val="20"/>
          <w:lang w:val="en-US"/>
        </w:rPr>
        <w:t>depicts a 64</w:t>
      </w:r>
      <w:r w:rsidR="002C08BD" w:rsidRPr="00723285">
        <w:rPr>
          <w:rFonts w:ascii="Times New Roman" w:eastAsia="MS ??" w:hAnsi="Times New Roman"/>
          <w:color w:val="000000"/>
          <w:sz w:val="20"/>
          <w:lang w:val="en-US"/>
        </w:rPr>
        <w:t>-</w:t>
      </w:r>
      <w:r w:rsidRPr="00723285">
        <w:rPr>
          <w:rFonts w:ascii="Times New Roman" w:eastAsia="MS ??" w:hAnsi="Times New Roman"/>
          <w:color w:val="000000"/>
          <w:sz w:val="20"/>
          <w:lang w:val="en-US"/>
        </w:rPr>
        <w:t>node cluster, and each link represents 8 x 10 Gigabit links.</w:t>
      </w:r>
    </w:p>
    <w:p w:rsidR="00FD041A" w:rsidRPr="00745040" w:rsidRDefault="00FD041A" w:rsidP="00526019">
      <w:pPr>
        <w:pStyle w:val="Heading2"/>
        <w:numPr>
          <w:ilvl w:val="1"/>
          <w:numId w:val="4"/>
        </w:numPr>
        <w:rPr>
          <w:lang w:val="en-US"/>
        </w:rPr>
      </w:pPr>
      <w:bookmarkStart w:id="17" w:name="_Toc414529888"/>
      <w:r w:rsidRPr="00745040">
        <w:rPr>
          <w:lang w:val="en-US"/>
        </w:rPr>
        <w:t>Rack</w:t>
      </w:r>
      <w:bookmarkEnd w:id="17"/>
    </w:p>
    <w:p w:rsidR="00FD041A" w:rsidRPr="00745040" w:rsidRDefault="008A361D" w:rsidP="000143AA">
      <w:pPr>
        <w:rPr>
          <w:lang w:val="en-US"/>
        </w:rPr>
      </w:pPr>
      <w:r w:rsidRPr="00723285">
        <w:rPr>
          <w:noProof/>
          <w:lang w:val="en-US"/>
        </w:rPr>
        <w:drawing>
          <wp:inline distT="0" distB="0" distL="0" distR="0" wp14:anchorId="2653A0D7" wp14:editId="714E128C">
            <wp:extent cx="5270500" cy="3025939"/>
            <wp:effectExtent l="0" t="0" r="6350" b="317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0500" cy="3025939"/>
                    </a:xfrm>
                    <a:prstGeom prst="rect">
                      <a:avLst/>
                    </a:prstGeom>
                  </pic:spPr>
                </pic:pic>
              </a:graphicData>
            </a:graphic>
          </wp:inline>
        </w:drawing>
      </w:r>
    </w:p>
    <w:p w:rsidR="00D6664A" w:rsidRPr="00745040" w:rsidRDefault="00E50A13" w:rsidP="00414A0E">
      <w:pPr>
        <w:pStyle w:val="Heading1"/>
        <w:rPr>
          <w:lang w:val="en-US"/>
        </w:rPr>
      </w:pPr>
      <w:bookmarkStart w:id="18" w:name="_Toc414529889"/>
      <w:r w:rsidRPr="00745040">
        <w:rPr>
          <w:lang w:val="en-US"/>
        </w:rPr>
        <w:lastRenderedPageBreak/>
        <w:t>CPU Benchmark</w:t>
      </w:r>
      <w:bookmarkEnd w:id="18"/>
    </w:p>
    <w:p w:rsidR="00D6664A" w:rsidRPr="00745040" w:rsidRDefault="00D6664A" w:rsidP="00A02685">
      <w:pPr>
        <w:rPr>
          <w:lang w:val="en-US"/>
        </w:rPr>
      </w:pPr>
    </w:p>
    <w:p w:rsidR="00D6664A" w:rsidRPr="00745040" w:rsidRDefault="00D6664A" w:rsidP="004746DF">
      <w:pPr>
        <w:pStyle w:val="Heading2"/>
        <w:rPr>
          <w:lang w:val="en-US"/>
        </w:rPr>
      </w:pPr>
      <w:bookmarkStart w:id="19" w:name="_Toc414529890"/>
      <w:r w:rsidRPr="00745040">
        <w:rPr>
          <w:lang w:val="en-US"/>
        </w:rPr>
        <w:t>Overview</w:t>
      </w:r>
      <w:bookmarkEnd w:id="19"/>
    </w:p>
    <w:p w:rsidR="00D6664A" w:rsidRPr="00745040" w:rsidRDefault="00D6664A" w:rsidP="00A02685">
      <w:pPr>
        <w:rPr>
          <w:lang w:val="en-US"/>
        </w:rPr>
      </w:pPr>
    </w:p>
    <w:p w:rsidR="006E0563" w:rsidRPr="00723285" w:rsidRDefault="006E0563" w:rsidP="006E0563">
      <w:pPr>
        <w:rPr>
          <w:lang w:val="en-US"/>
        </w:rPr>
      </w:pPr>
      <w:r w:rsidRPr="00723285">
        <w:rPr>
          <w:lang w:val="en-US"/>
        </w:rPr>
        <w:t>The CPU selection process tried to address: #core, high-frequency and power consumption in a limited set of processor</w:t>
      </w:r>
      <w:r w:rsidR="002C08BD" w:rsidRPr="00723285">
        <w:rPr>
          <w:lang w:val="en-US"/>
        </w:rPr>
        <w:t>s</w:t>
      </w:r>
      <w:r w:rsidRPr="00723285">
        <w:rPr>
          <w:lang w:val="en-US"/>
        </w:rPr>
        <w:t xml:space="preserve"> to be tested, </w:t>
      </w:r>
      <w:r w:rsidR="002C08BD" w:rsidRPr="00723285">
        <w:rPr>
          <w:lang w:val="en-US"/>
        </w:rPr>
        <w:t xml:space="preserve">and </w:t>
      </w:r>
      <w:r w:rsidRPr="00723285">
        <w:rPr>
          <w:lang w:val="en-US"/>
        </w:rPr>
        <w:t xml:space="preserve">GPL pricing added on the side for information. You can see below the 5 CPU selected, trying to be representative of Highest-frequency, Highest number of core and </w:t>
      </w:r>
      <w:r w:rsidR="000C428B" w:rsidRPr="00723285">
        <w:rPr>
          <w:lang w:val="en-US"/>
        </w:rPr>
        <w:t>mean pricing.</w:t>
      </w:r>
    </w:p>
    <w:p w:rsidR="00D6664A" w:rsidRPr="00723285" w:rsidRDefault="00D6664A" w:rsidP="00A02685">
      <w:pPr>
        <w:rPr>
          <w:lang w:val="en-US"/>
        </w:rPr>
      </w:pPr>
    </w:p>
    <w:p w:rsidR="006E0563" w:rsidRPr="00723285" w:rsidRDefault="00745040" w:rsidP="00A02685">
      <w:pPr>
        <w:rPr>
          <w:lang w:val="en-US"/>
        </w:rPr>
      </w:pPr>
      <w:r>
        <w:rPr>
          <w:noProof/>
          <w:lang w:val="en-US"/>
        </w:rPr>
        <mc:AlternateContent>
          <mc:Choice Requires="wps">
            <w:drawing>
              <wp:anchor distT="0" distB="0" distL="114300" distR="114300" simplePos="0" relativeHeight="251666432" behindDoc="0" locked="0" layoutInCell="1" allowOverlap="1">
                <wp:simplePos x="0" y="0"/>
                <wp:positionH relativeFrom="column">
                  <wp:posOffset>-342900</wp:posOffset>
                </wp:positionH>
                <wp:positionV relativeFrom="paragraph">
                  <wp:posOffset>1485900</wp:posOffset>
                </wp:positionV>
                <wp:extent cx="342900" cy="68580"/>
                <wp:effectExtent l="0" t="19050" r="38100" b="45720"/>
                <wp:wrapNone/>
                <wp:docPr id="11" name="Right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685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27pt;margin-top:117pt;width:27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" adj="19440" fillcolor="#f79646 [3209]" strokecolor="#974706 [1609]" strokeweight="2pt">
                <v:path arrowok="t"/>
              </v:shape>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-342900</wp:posOffset>
                </wp:positionH>
                <wp:positionV relativeFrom="paragraph">
                  <wp:posOffset>1143000</wp:posOffset>
                </wp:positionV>
                <wp:extent cx="342900" cy="68580"/>
                <wp:effectExtent l="0" t="19050" r="38100" b="45720"/>
                <wp:wrapNone/>
                <wp:docPr id="10" name="Right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685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10" o:spid="_x0000_s1026" type="#_x0000_t13" style="position:absolute;margin-left:-27pt;margin-top:90pt;width:27pt;height: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" adj="19440" fillcolor="#f79646 [3209]" strokecolor="#974706 [1609]" strokeweight="2pt">
                <v:path arrowok="t"/>
              </v:shape>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-342900</wp:posOffset>
                </wp:positionH>
                <wp:positionV relativeFrom="paragraph">
                  <wp:posOffset>1059180</wp:posOffset>
                </wp:positionV>
                <wp:extent cx="342900" cy="68580"/>
                <wp:effectExtent l="0" t="19050" r="38100" b="45720"/>
                <wp:wrapNone/>
                <wp:docPr id="7" name="Right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685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7" o:spid="_x0000_s1026" type="#_x0000_t13" style="position:absolute;margin-left:-27pt;margin-top:83.4pt;width:27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" adj="19440" fillcolor="#f79646 [3209]" strokecolor="#974706 [1609]" strokeweight="2pt">
                <v:path arrowok="t"/>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-342900</wp:posOffset>
                </wp:positionH>
                <wp:positionV relativeFrom="paragraph">
                  <wp:posOffset>586740</wp:posOffset>
                </wp:positionV>
                <wp:extent cx="342900" cy="68580"/>
                <wp:effectExtent l="0" t="19050" r="38100" b="45720"/>
                <wp:wrapNone/>
                <wp:docPr id="5" name="Right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685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5" o:spid="_x0000_s1026" type="#_x0000_t13" style="position:absolute;margin-left:-27pt;margin-top:46.2pt;width:27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" adj="19440" fillcolor="#f79646 [3209]" strokecolor="#974706 [1609]" strokeweight="2pt">
                <v:path arrowok="t"/>
              </v:shape>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-342900</wp:posOffset>
                </wp:positionH>
                <wp:positionV relativeFrom="paragraph">
                  <wp:posOffset>502920</wp:posOffset>
                </wp:positionV>
                <wp:extent cx="342900" cy="68580"/>
                <wp:effectExtent l="0" t="19050" r="38100" b="45720"/>
                <wp:wrapNone/>
                <wp:docPr id="4" name="Right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685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4" o:spid="_x0000_s1026" type="#_x0000_t13" style="position:absolute;margin-left:-27pt;margin-top:39.6pt;width:27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" adj="19440" fillcolor="#f79646 [3209]" strokecolor="#974706 [1609]" strokeweight="2pt">
                <v:path arrowok="t"/>
              </v:shape>
            </w:pict>
          </mc:Fallback>
        </mc:AlternateContent>
      </w:r>
      <w:r w:rsidR="006E0563" w:rsidRPr="00723285">
        <w:rPr>
          <w:noProof/>
          <w:lang w:val="en-US"/>
        </w:rPr>
        <w:drawing>
          <wp:anchor distT="0" distB="0" distL="114300" distR="114300" simplePos="0" relativeHeight="251657216" behindDoc="0" locked="0" layoutInCell="1" allowOverlap="1" wp14:anchorId="5B2A78C6" wp14:editId="07681DC6">
            <wp:simplePos x="0" y="0"/>
            <wp:positionH relativeFrom="column">
              <wp:posOffset>5273040</wp:posOffset>
            </wp:positionH>
            <wp:positionV relativeFrom="paragraph">
              <wp:posOffset>419100</wp:posOffset>
            </wp:positionV>
            <wp:extent cx="341825" cy="1264920"/>
            <wp:effectExtent l="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41630" cy="1264198"/>
                    </a:xfrm>
                    <a:prstGeom prst="rect">
                      <a:avLst/>
                    </a:prstGeom>
                  </pic:spPr>
                </pic:pic>
              </a:graphicData>
            </a:graphic>
          </wp:anchor>
        </w:drawing>
      </w:r>
      <w:r w:rsidR="006E0563" w:rsidRPr="00723285">
        <w:rPr>
          <w:noProof/>
          <w:lang w:val="en-US"/>
        </w:rPr>
        <w:drawing>
          <wp:inline distT="0" distB="0" distL="0" distR="0" wp14:anchorId="404AE03D" wp14:editId="13895D8D">
            <wp:extent cx="5270500" cy="2390870"/>
            <wp:effectExtent l="0" t="0" r="6350" b="952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390870"/>
                    </a:xfrm>
                    <a:prstGeom prst="rect">
                      <a:avLst/>
                    </a:prstGeom>
                    <a:noFill/>
                    <a:ln>
                      <a:noFill/>
                    </a:ln>
                    <a:effectLst/>
                    <a:extLst/>
                  </pic:spPr>
                </pic:pic>
              </a:graphicData>
            </a:graphic>
          </wp:inline>
        </w:drawing>
      </w:r>
    </w:p>
    <w:p w:rsidR="006E0563" w:rsidRPr="00723285" w:rsidRDefault="006E0563" w:rsidP="00A02685">
      <w:pPr>
        <w:rPr>
          <w:lang w:val="en-US"/>
        </w:rPr>
      </w:pPr>
    </w:p>
    <w:p w:rsidR="006E0563" w:rsidRPr="00723285" w:rsidRDefault="006E0563" w:rsidP="00A02685">
      <w:pPr>
        <w:rPr>
          <w:lang w:val="en-US"/>
        </w:rPr>
      </w:pPr>
      <w:r w:rsidRPr="00723285">
        <w:rPr>
          <w:lang w:val="en-US"/>
        </w:rPr>
        <w:t>See below some information about the TurboBoost technology and effect between # of core active and frequency.</w:t>
      </w:r>
    </w:p>
    <w:p w:rsidR="006E0563" w:rsidRPr="00723285" w:rsidRDefault="006E0563" w:rsidP="00A02685">
      <w:pPr>
        <w:rPr>
          <w:lang w:val="en-US"/>
        </w:rPr>
      </w:pPr>
      <w:r w:rsidRPr="00723285">
        <w:rPr>
          <w:noProof/>
          <w:lang w:val="en-US"/>
        </w:rPr>
        <w:drawing>
          <wp:inline distT="0" distB="0" distL="0" distR="0" wp14:anchorId="17D6B873" wp14:editId="236EDF88">
            <wp:extent cx="5270500" cy="4960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496080"/>
                    </a:xfrm>
                    <a:prstGeom prst="rect">
                      <a:avLst/>
                    </a:prstGeom>
                  </pic:spPr>
                </pic:pic>
              </a:graphicData>
            </a:graphic>
          </wp:inline>
        </w:drawing>
      </w:r>
    </w:p>
    <w:p w:rsidR="006E0563" w:rsidRPr="00723285" w:rsidRDefault="006E0563" w:rsidP="00A02685">
      <w:pPr>
        <w:rPr>
          <w:lang w:val="en-US"/>
        </w:rPr>
      </w:pPr>
    </w:p>
    <w:p w:rsidR="006E0563" w:rsidRPr="00723285" w:rsidRDefault="004E364E" w:rsidP="00A02685">
      <w:pPr>
        <w:rPr>
          <w:lang w:val="en-US"/>
        </w:rPr>
      </w:pPr>
      <w:r w:rsidRPr="00723285">
        <w:rPr>
          <w:lang w:val="en-US"/>
        </w:rPr>
        <w:t>The</w:t>
      </w:r>
      <w:r w:rsidR="008C7631" w:rsidRPr="00723285">
        <w:rPr>
          <w:lang w:val="en-US"/>
        </w:rPr>
        <w:t xml:space="preserve"> E5-2660 v2 </w:t>
      </w:r>
      <w:r w:rsidRPr="00723285">
        <w:rPr>
          <w:lang w:val="en-US"/>
        </w:rPr>
        <w:t xml:space="preserve">was chosen </w:t>
      </w:r>
      <w:r w:rsidR="008C7631" w:rsidRPr="00723285">
        <w:rPr>
          <w:lang w:val="en-US"/>
        </w:rPr>
        <w:t>as the baseline, all other results would be scored relative to the baseline.</w:t>
      </w:r>
    </w:p>
    <w:p w:rsidR="008C7631" w:rsidRPr="00723285" w:rsidRDefault="004E364E" w:rsidP="00A02685">
      <w:pPr>
        <w:rPr>
          <w:lang w:val="en-US"/>
        </w:rPr>
      </w:pPr>
      <w:r w:rsidRPr="00723285">
        <w:rPr>
          <w:lang w:val="en-US"/>
        </w:rPr>
        <w:t>For example, if</w:t>
      </w:r>
      <w:r w:rsidR="008C7631" w:rsidRPr="00723285">
        <w:rPr>
          <w:lang w:val="en-US"/>
        </w:rPr>
        <w:t xml:space="preserve"> </w:t>
      </w:r>
      <w:r w:rsidR="002C08BD" w:rsidRPr="00723285">
        <w:rPr>
          <w:lang w:val="en-US"/>
        </w:rPr>
        <w:t xml:space="preserve">the </w:t>
      </w:r>
      <w:r w:rsidR="008C7631" w:rsidRPr="00723285">
        <w:rPr>
          <w:lang w:val="en-US"/>
        </w:rPr>
        <w:t>time to complet</w:t>
      </w:r>
      <w:r w:rsidR="002C08BD" w:rsidRPr="00723285">
        <w:rPr>
          <w:lang w:val="en-US"/>
        </w:rPr>
        <w:t>ion</w:t>
      </w:r>
      <w:r w:rsidR="008C7631" w:rsidRPr="00723285">
        <w:rPr>
          <w:lang w:val="en-US"/>
        </w:rPr>
        <w:t xml:space="preserve"> for the E5-2660 v2 </w:t>
      </w:r>
      <w:r w:rsidR="002C08BD" w:rsidRPr="00723285">
        <w:rPr>
          <w:lang w:val="en-US"/>
        </w:rPr>
        <w:t xml:space="preserve">is </w:t>
      </w:r>
      <w:r w:rsidR="006941AC" w:rsidRPr="00723285">
        <w:rPr>
          <w:lang w:val="en-US"/>
        </w:rPr>
        <w:t>00:</w:t>
      </w:r>
      <w:r w:rsidR="008C7631" w:rsidRPr="00723285">
        <w:rPr>
          <w:lang w:val="en-US"/>
        </w:rPr>
        <w:t>40</w:t>
      </w:r>
      <w:r w:rsidR="006941AC" w:rsidRPr="00723285">
        <w:rPr>
          <w:lang w:val="en-US"/>
        </w:rPr>
        <w:t>:00 (so 40</w:t>
      </w:r>
      <w:r w:rsidR="008C7631" w:rsidRPr="00723285">
        <w:rPr>
          <w:lang w:val="en-US"/>
        </w:rPr>
        <w:t xml:space="preserve"> minute</w:t>
      </w:r>
      <w:r w:rsidR="006941AC" w:rsidRPr="00723285">
        <w:rPr>
          <w:lang w:val="en-US"/>
        </w:rPr>
        <w:t>s)</w:t>
      </w:r>
      <w:r w:rsidR="002C08BD" w:rsidRPr="00723285">
        <w:rPr>
          <w:lang w:val="en-US"/>
        </w:rPr>
        <w:t>,</w:t>
      </w:r>
      <w:r w:rsidR="008C7631" w:rsidRPr="00723285">
        <w:rPr>
          <w:lang w:val="en-US"/>
        </w:rPr>
        <w:t xml:space="preserve"> </w:t>
      </w:r>
      <w:r w:rsidRPr="00723285">
        <w:rPr>
          <w:lang w:val="en-US"/>
        </w:rPr>
        <w:t>then</w:t>
      </w:r>
      <w:r w:rsidR="008C7631" w:rsidRPr="00723285">
        <w:rPr>
          <w:lang w:val="en-US"/>
        </w:rPr>
        <w:t xml:space="preserve"> the following results:</w:t>
      </w:r>
    </w:p>
    <w:p w:rsidR="008C7631" w:rsidRPr="00723285" w:rsidRDefault="006941AC" w:rsidP="00A02685">
      <w:pPr>
        <w:rPr>
          <w:lang w:val="en-US"/>
        </w:rPr>
      </w:pPr>
      <w:r w:rsidRPr="00723285">
        <w:rPr>
          <w:lang w:val="en-US"/>
        </w:rPr>
        <w:t>E5-2695 v2  00:44:00</w:t>
      </w:r>
    </w:p>
    <w:p w:rsidR="006941AC" w:rsidRPr="00723285" w:rsidRDefault="006941AC" w:rsidP="00A02685">
      <w:pPr>
        <w:rPr>
          <w:lang w:val="en-US"/>
        </w:rPr>
      </w:pPr>
      <w:r w:rsidRPr="00723285">
        <w:rPr>
          <w:lang w:val="en-US"/>
        </w:rPr>
        <w:t>E5-2690 v2  00:20:00</w:t>
      </w:r>
    </w:p>
    <w:p w:rsidR="006941AC" w:rsidRPr="00723285" w:rsidRDefault="006941AC" w:rsidP="00A02685">
      <w:pPr>
        <w:rPr>
          <w:lang w:val="en-US"/>
        </w:rPr>
      </w:pPr>
    </w:p>
    <w:p w:rsidR="004E364E" w:rsidRPr="00723285" w:rsidRDefault="004E364E" w:rsidP="004E364E">
      <w:pPr>
        <w:rPr>
          <w:lang w:val="en-US"/>
        </w:rPr>
      </w:pPr>
      <w:r w:rsidRPr="00723285">
        <w:rPr>
          <w:lang w:val="en-US"/>
        </w:rPr>
        <w:t xml:space="preserve">The comparative results are given as follows:  </w:t>
      </w:r>
    </w:p>
    <w:p w:rsidR="006941AC" w:rsidRPr="00723285" w:rsidRDefault="006941AC" w:rsidP="00A02685">
      <w:pPr>
        <w:rPr>
          <w:lang w:val="en-US"/>
        </w:rPr>
      </w:pPr>
      <w:r w:rsidRPr="00723285">
        <w:rPr>
          <w:lang w:val="en-US"/>
        </w:rPr>
        <w:t>E5-2695 v2 : +10%</w:t>
      </w:r>
    </w:p>
    <w:p w:rsidR="006941AC" w:rsidRPr="00723285" w:rsidRDefault="006941AC" w:rsidP="00A02685">
      <w:pPr>
        <w:rPr>
          <w:lang w:val="en-US"/>
        </w:rPr>
      </w:pPr>
      <w:r w:rsidRPr="00723285">
        <w:rPr>
          <w:lang w:val="en-US"/>
        </w:rPr>
        <w:t>E5-2690 v2 : - 50%</w:t>
      </w:r>
    </w:p>
    <w:p w:rsidR="00D6664A" w:rsidRPr="00745040" w:rsidRDefault="000C428B" w:rsidP="00A02685">
      <w:pPr>
        <w:pStyle w:val="Heading2"/>
        <w:rPr>
          <w:lang w:val="en-US"/>
        </w:rPr>
      </w:pPr>
      <w:bookmarkStart w:id="20" w:name="_Toc414529891"/>
      <w:r w:rsidRPr="00745040">
        <w:rPr>
          <w:lang w:val="en-US"/>
        </w:rPr>
        <w:t xml:space="preserve">CPU Test </w:t>
      </w:r>
      <w:r w:rsidR="00D6664A" w:rsidRPr="00745040">
        <w:rPr>
          <w:lang w:val="en-US"/>
        </w:rPr>
        <w:t>Architecture</w:t>
      </w:r>
      <w:bookmarkEnd w:id="20"/>
    </w:p>
    <w:p w:rsidR="00D6664A" w:rsidRPr="00745040" w:rsidRDefault="00D6664A" w:rsidP="00A02685">
      <w:pPr>
        <w:rPr>
          <w:lang w:val="en-US"/>
        </w:rPr>
      </w:pPr>
    </w:p>
    <w:p w:rsidR="004E364E" w:rsidRPr="00745040" w:rsidRDefault="004E364E" w:rsidP="004E364E">
      <w:pPr>
        <w:rPr>
          <w:lang w:val="en-US"/>
        </w:rPr>
      </w:pPr>
      <w:r w:rsidRPr="00745040">
        <w:rPr>
          <w:lang w:val="en-US"/>
        </w:rPr>
        <w:t>All CPUs use</w:t>
      </w:r>
      <w:r w:rsidR="002C08BD" w:rsidRPr="00745040">
        <w:rPr>
          <w:lang w:val="en-US"/>
        </w:rPr>
        <w:t>d</w:t>
      </w:r>
      <w:r w:rsidRPr="00745040">
        <w:rPr>
          <w:lang w:val="en-US"/>
        </w:rPr>
        <w:t xml:space="preserve"> in testing have the same architecture; only </w:t>
      </w:r>
      <w:r w:rsidR="002C08BD" w:rsidRPr="00745040">
        <w:rPr>
          <w:lang w:val="en-US"/>
        </w:rPr>
        <w:t xml:space="preserve">the </w:t>
      </w:r>
      <w:r w:rsidRPr="00745040">
        <w:rPr>
          <w:lang w:val="en-US"/>
        </w:rPr>
        <w:t xml:space="preserve">Vcore parameter was changed between each test. </w:t>
      </w:r>
    </w:p>
    <w:p w:rsidR="00D6664A" w:rsidRPr="00745040" w:rsidRDefault="004E364E" w:rsidP="00E50A13">
      <w:pPr>
        <w:rPr>
          <w:lang w:val="en-US"/>
        </w:rPr>
      </w:pPr>
      <w:r w:rsidRPr="00745040">
        <w:rPr>
          <w:lang w:val="en-US"/>
        </w:rPr>
        <w:t>The</w:t>
      </w:r>
      <w:r w:rsidR="008A361D" w:rsidRPr="00745040">
        <w:rPr>
          <w:lang w:val="en-US"/>
        </w:rPr>
        <w:t xml:space="preserve"> entire platform Config was locked down</w:t>
      </w:r>
      <w:r w:rsidR="002C08BD" w:rsidRPr="00745040">
        <w:rPr>
          <w:lang w:val="en-US"/>
        </w:rPr>
        <w:t>,</w:t>
      </w:r>
      <w:r w:rsidR="008A361D" w:rsidRPr="00745040">
        <w:rPr>
          <w:lang w:val="en-US"/>
        </w:rPr>
        <w:t xml:space="preserve"> with the only changes being those being measured – tests 1-5 on cpu (with only Vcores changes), test 6+ platform attributes (BW, # of disks, HyperThreading, #of NameNode)</w:t>
      </w:r>
    </w:p>
    <w:p w:rsidR="000C428B" w:rsidRPr="00745040" w:rsidRDefault="000C428B" w:rsidP="00E50A13">
      <w:pPr>
        <w:rPr>
          <w:lang w:val="en-US"/>
        </w:rPr>
      </w:pPr>
    </w:p>
    <w:p w:rsidR="000C428B" w:rsidRPr="00745040" w:rsidRDefault="000C428B" w:rsidP="00E50A13">
      <w:pPr>
        <w:rPr>
          <w:lang w:val="en-US"/>
        </w:rPr>
      </w:pPr>
      <w:r w:rsidRPr="00723285">
        <w:rPr>
          <w:noProof/>
          <w:lang w:val="en-US"/>
        </w:rPr>
        <w:drawing>
          <wp:inline distT="0" distB="0" distL="0" distR="0" wp14:anchorId="6F823062" wp14:editId="7087007B">
            <wp:extent cx="5270500" cy="143249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0500" cy="1432495"/>
                    </a:xfrm>
                    <a:prstGeom prst="rect">
                      <a:avLst/>
                    </a:prstGeom>
                  </pic:spPr>
                </pic:pic>
              </a:graphicData>
            </a:graphic>
          </wp:inline>
        </w:drawing>
      </w:r>
    </w:p>
    <w:p w:rsidR="000C428B" w:rsidRPr="00745040" w:rsidRDefault="000C428B" w:rsidP="00E50A13">
      <w:pPr>
        <w:rPr>
          <w:lang w:val="en-US"/>
        </w:rPr>
      </w:pPr>
    </w:p>
    <w:p w:rsidR="000C428B" w:rsidRPr="00745040" w:rsidRDefault="000C428B" w:rsidP="00E50A13">
      <w:pPr>
        <w:rPr>
          <w:lang w:val="en-US"/>
        </w:rPr>
      </w:pPr>
    </w:p>
    <w:p w:rsidR="00D6664A" w:rsidRPr="00745040" w:rsidRDefault="00D6664A" w:rsidP="00A02685">
      <w:pPr>
        <w:rPr>
          <w:lang w:val="en-US"/>
        </w:rPr>
      </w:pPr>
    </w:p>
    <w:p w:rsidR="00D6664A" w:rsidRPr="00745040" w:rsidRDefault="000C428B" w:rsidP="006C7D80">
      <w:pPr>
        <w:pStyle w:val="Heading2"/>
        <w:rPr>
          <w:lang w:val="en-US"/>
        </w:rPr>
      </w:pPr>
      <w:bookmarkStart w:id="21" w:name="_Toc414529892"/>
      <w:r w:rsidRPr="00745040">
        <w:rPr>
          <w:lang w:val="en-US"/>
        </w:rPr>
        <w:t>CPU Benchmarks</w:t>
      </w:r>
      <w:r w:rsidR="008C7631" w:rsidRPr="00745040">
        <w:rPr>
          <w:lang w:val="en-US"/>
        </w:rPr>
        <w:t xml:space="preserve"> Caveats</w:t>
      </w:r>
      <w:bookmarkEnd w:id="21"/>
    </w:p>
    <w:p w:rsidR="00D6664A" w:rsidRPr="00745040" w:rsidRDefault="00D6664A" w:rsidP="00A02685">
      <w:pPr>
        <w:rPr>
          <w:lang w:val="en-US"/>
        </w:rPr>
      </w:pPr>
    </w:p>
    <w:p w:rsidR="004E364E" w:rsidRPr="00723285" w:rsidRDefault="004E364E" w:rsidP="004E364E">
      <w:pPr>
        <w:rPr>
          <w:lang w:val="en-US"/>
        </w:rPr>
      </w:pPr>
      <w:r w:rsidRPr="00723285">
        <w:rPr>
          <w:lang w:val="en-US"/>
        </w:rPr>
        <w:t>The open-public benchmark was selected so that results could be reproduced by anyone.  In addition, one could tune or modify them to better reflect their specific needs and be able to make the best choice of Hadoop cluster architecture.</w:t>
      </w:r>
    </w:p>
    <w:p w:rsidR="004E364E" w:rsidRPr="00723285" w:rsidRDefault="004E364E" w:rsidP="004E364E">
      <w:pPr>
        <w:rPr>
          <w:lang w:val="en-US"/>
        </w:rPr>
      </w:pPr>
    </w:p>
    <w:p w:rsidR="004E364E" w:rsidRPr="00723285" w:rsidRDefault="004E364E" w:rsidP="004E364E">
      <w:pPr>
        <w:rPr>
          <w:lang w:val="en-US"/>
        </w:rPr>
      </w:pPr>
      <w:r w:rsidRPr="00723285">
        <w:rPr>
          <w:lang w:val="en-US"/>
        </w:rPr>
        <w:t>The following well-known and popular benchmark process</w:t>
      </w:r>
      <w:r w:rsidR="00CB18E0" w:rsidRPr="00723285">
        <w:rPr>
          <w:lang w:val="en-US"/>
        </w:rPr>
        <w:t>es</w:t>
      </w:r>
      <w:r w:rsidRPr="00723285">
        <w:rPr>
          <w:lang w:val="en-US"/>
        </w:rPr>
        <w:t>/protocol</w:t>
      </w:r>
      <w:r w:rsidR="00CB18E0" w:rsidRPr="00723285">
        <w:rPr>
          <w:lang w:val="en-US"/>
        </w:rPr>
        <w:t>s</w:t>
      </w:r>
      <w:r w:rsidRPr="00723285">
        <w:rPr>
          <w:lang w:val="en-US"/>
        </w:rPr>
        <w:t xml:space="preserve"> were used: TeraGen, TeraSort, TeraValidate</w:t>
      </w:r>
      <w:r w:rsidRPr="00723285">
        <w:rPr>
          <w:rStyle w:val="FootnoteReference"/>
          <w:lang w:val="en-US"/>
        </w:rPr>
        <w:footnoteReference w:id="1"/>
      </w:r>
      <w:r w:rsidR="00CB18E0" w:rsidRPr="00723285">
        <w:rPr>
          <w:lang w:val="en-US"/>
        </w:rPr>
        <w:t>,</w:t>
      </w:r>
      <w:r w:rsidRPr="00723285">
        <w:rPr>
          <w:lang w:val="en-US"/>
        </w:rPr>
        <w:t xml:space="preserve">  </w:t>
      </w:r>
      <w:r w:rsidR="00CB18E0" w:rsidRPr="00723285">
        <w:rPr>
          <w:lang w:val="en-US"/>
        </w:rPr>
        <w:t xml:space="preserve">and </w:t>
      </w:r>
      <w:r w:rsidRPr="00723285">
        <w:rPr>
          <w:lang w:val="en-US"/>
        </w:rPr>
        <w:t>Pig Wordcount</w:t>
      </w:r>
      <w:r w:rsidRPr="00723285">
        <w:rPr>
          <w:rStyle w:val="FootnoteReference"/>
          <w:lang w:val="en-US"/>
        </w:rPr>
        <w:footnoteReference w:id="2"/>
      </w:r>
      <w:r w:rsidRPr="00723285">
        <w:rPr>
          <w:lang w:val="en-US"/>
        </w:rPr>
        <w:t xml:space="preserve">.  </w:t>
      </w:r>
    </w:p>
    <w:p w:rsidR="004E364E" w:rsidRPr="00723285" w:rsidRDefault="004E364E" w:rsidP="004E364E">
      <w:pPr>
        <w:rPr>
          <w:lang w:val="en-US"/>
        </w:rPr>
      </w:pPr>
    </w:p>
    <w:p w:rsidR="004E364E" w:rsidRPr="00723285" w:rsidRDefault="004E364E" w:rsidP="004E364E">
      <w:pPr>
        <w:rPr>
          <w:lang w:val="en-US"/>
        </w:rPr>
      </w:pPr>
      <w:r w:rsidRPr="00723285">
        <w:rPr>
          <w:lang w:val="en-US"/>
        </w:rPr>
        <w:t xml:space="preserve">Note:  The Transaction Processing Performance Council recently published TPCx-HS for standard Hadoop benchmarking. </w:t>
      </w:r>
      <w:r w:rsidRPr="00745040">
        <w:rPr>
          <w:lang w:val="en-US"/>
        </w:rPr>
        <w:t>TPC Express Benchmark</w:t>
      </w:r>
      <w:r w:rsidRPr="00745040">
        <w:rPr>
          <w:highlight w:val="yellow"/>
          <w:lang w:val="en-US"/>
        </w:rPr>
        <w:t>(tm)</w:t>
      </w:r>
      <w:r w:rsidRPr="00745040">
        <w:rPr>
          <w:lang w:val="en-US"/>
        </w:rPr>
        <w:t xml:space="preserve">HS (TPCx-HS) was developed to provide an objective measure of </w:t>
      </w:r>
      <w:r w:rsidR="00CB18E0" w:rsidRPr="00745040">
        <w:rPr>
          <w:lang w:val="en-US"/>
        </w:rPr>
        <w:t xml:space="preserve">the </w:t>
      </w:r>
      <w:r w:rsidRPr="00745040">
        <w:rPr>
          <w:lang w:val="en-US"/>
        </w:rPr>
        <w:t>hardware, operating system and commercial Apache Hadoop File System API</w:t>
      </w:r>
      <w:r w:rsidR="00CB18E0" w:rsidRPr="00745040">
        <w:rPr>
          <w:lang w:val="en-US"/>
        </w:rPr>
        <w:t>-</w:t>
      </w:r>
      <w:r w:rsidRPr="00745040">
        <w:rPr>
          <w:lang w:val="en-US"/>
        </w:rPr>
        <w:t>compatible software distributions, and to provide the industry with verifiable performance, price-performance and availability metrics. The benchmark models continuous system availability 24 hours a day, 7 days a week. More information on TPCx-HS can be found</w:t>
      </w:r>
      <w:r w:rsidR="00CB18E0" w:rsidRPr="00745040">
        <w:rPr>
          <w:lang w:val="en-US"/>
        </w:rPr>
        <w:t xml:space="preserve"> here</w:t>
      </w:r>
      <w:r w:rsidRPr="00745040">
        <w:rPr>
          <w:lang w:val="en-US"/>
        </w:rPr>
        <w:t xml:space="preserve">: </w:t>
      </w:r>
      <w:hyperlink r:id="rId33" w:history="1">
        <w:r w:rsidRPr="00745040">
          <w:rPr>
            <w:rStyle w:val="Hyperlink"/>
            <w:lang w:val="en-US"/>
          </w:rPr>
          <w:t>http://www.tpc.org/tpcx-hs/default.asp</w:t>
        </w:r>
      </w:hyperlink>
    </w:p>
    <w:p w:rsidR="000C428B" w:rsidRPr="00723285" w:rsidRDefault="000C428B" w:rsidP="000C428B">
      <w:pPr>
        <w:rPr>
          <w:lang w:val="en-US"/>
        </w:rPr>
      </w:pPr>
    </w:p>
    <w:p w:rsidR="000C428B" w:rsidRPr="00723285" w:rsidRDefault="000C428B" w:rsidP="000C428B">
      <w:pPr>
        <w:rPr>
          <w:lang w:val="en-US"/>
        </w:rPr>
      </w:pPr>
    </w:p>
    <w:p w:rsidR="006941AC" w:rsidRPr="00723285" w:rsidRDefault="006941AC" w:rsidP="006941AC">
      <w:pPr>
        <w:rPr>
          <w:lang w:val="en-US"/>
        </w:rPr>
      </w:pPr>
      <w:r w:rsidRPr="00723285">
        <w:rPr>
          <w:lang w:val="en-US"/>
        </w:rPr>
        <w:t>There are two required Jar files</w:t>
      </w:r>
      <w:r w:rsidR="00BF6967" w:rsidRPr="00723285">
        <w:rPr>
          <w:rStyle w:val="FootnoteReference"/>
          <w:lang w:val="en-US"/>
        </w:rPr>
        <w:footnoteReference w:id="3"/>
      </w:r>
      <w:r w:rsidRPr="00723285">
        <w:rPr>
          <w:lang w:val="en-US"/>
        </w:rPr>
        <w:t xml:space="preserve"> to execute </w:t>
      </w:r>
      <w:r w:rsidR="00BF6967" w:rsidRPr="00723285">
        <w:rPr>
          <w:lang w:val="en-US"/>
        </w:rPr>
        <w:t xml:space="preserve">for </w:t>
      </w:r>
      <w:r w:rsidRPr="00723285">
        <w:rPr>
          <w:lang w:val="en-US"/>
        </w:rPr>
        <w:t>this benchmark</w:t>
      </w:r>
    </w:p>
    <w:p w:rsidR="006941AC" w:rsidRPr="00723285" w:rsidRDefault="006941AC" w:rsidP="00526019">
      <w:pPr>
        <w:pStyle w:val="ListParagraph"/>
        <w:numPr>
          <w:ilvl w:val="0"/>
          <w:numId w:val="7"/>
        </w:numPr>
        <w:rPr>
          <w:lang w:val="en-US"/>
        </w:rPr>
      </w:pPr>
      <w:r w:rsidRPr="00723285">
        <w:rPr>
          <w:lang w:val="en-US"/>
        </w:rPr>
        <w:t>Jar 1 - hadoop-mapreduce-client-jobclient.jar</w:t>
      </w:r>
    </w:p>
    <w:p w:rsidR="006941AC" w:rsidRPr="00723285" w:rsidRDefault="006941AC" w:rsidP="00526019">
      <w:pPr>
        <w:pStyle w:val="ListParagraph"/>
        <w:numPr>
          <w:ilvl w:val="0"/>
          <w:numId w:val="7"/>
        </w:numPr>
        <w:rPr>
          <w:lang w:val="en-US"/>
        </w:rPr>
      </w:pPr>
      <w:r w:rsidRPr="00723285">
        <w:rPr>
          <w:lang w:val="en-US"/>
        </w:rPr>
        <w:t xml:space="preserve">Jar 2 - hadoop-mapreduce-examples.jar </w:t>
      </w:r>
    </w:p>
    <w:p w:rsidR="006941AC" w:rsidRPr="00723285" w:rsidRDefault="006941AC" w:rsidP="006941AC">
      <w:pPr>
        <w:rPr>
          <w:lang w:val="en-US"/>
        </w:rPr>
      </w:pPr>
    </w:p>
    <w:p w:rsidR="006941AC" w:rsidRPr="00723285" w:rsidRDefault="006941AC" w:rsidP="006941AC">
      <w:pPr>
        <w:rPr>
          <w:lang w:val="en-US"/>
        </w:rPr>
      </w:pPr>
      <w:r w:rsidRPr="00723285">
        <w:rPr>
          <w:lang w:val="en-US"/>
        </w:rPr>
        <w:t>Copy these files from /opt/cloudera/parcels/&lt;distribution&gt;/lib/hadoop-mapreduce to the working directory where the tests will be run (where benchmark-test.sh is located)</w:t>
      </w:r>
    </w:p>
    <w:p w:rsidR="006941AC" w:rsidRPr="00723285" w:rsidRDefault="006941AC" w:rsidP="006941AC">
      <w:pPr>
        <w:rPr>
          <w:lang w:val="en-US"/>
        </w:rPr>
      </w:pPr>
    </w:p>
    <w:p w:rsidR="006941AC" w:rsidRPr="00723285" w:rsidRDefault="006941AC" w:rsidP="006941AC">
      <w:pPr>
        <w:rPr>
          <w:lang w:val="en-US"/>
        </w:rPr>
      </w:pPr>
      <w:r w:rsidRPr="00723285">
        <w:rPr>
          <w:lang w:val="en-US"/>
        </w:rPr>
        <w:t>Unpack and copy the inputtext.zip file to hdfs as follows:</w:t>
      </w:r>
    </w:p>
    <w:p w:rsidR="006941AC" w:rsidRPr="00723285" w:rsidRDefault="006941AC" w:rsidP="00526019">
      <w:pPr>
        <w:pStyle w:val="ListParagraph"/>
        <w:numPr>
          <w:ilvl w:val="0"/>
          <w:numId w:val="8"/>
        </w:numPr>
        <w:rPr>
          <w:lang w:val="en-US"/>
        </w:rPr>
      </w:pPr>
      <w:r w:rsidRPr="00723285">
        <w:rPr>
          <w:lang w:val="en-US"/>
        </w:rPr>
        <w:t>Unzip inputtext.xzip</w:t>
      </w:r>
    </w:p>
    <w:p w:rsidR="006941AC" w:rsidRPr="00723285" w:rsidRDefault="006941AC" w:rsidP="006941AC">
      <w:pPr>
        <w:rPr>
          <w:lang w:val="en-US"/>
        </w:rPr>
      </w:pPr>
      <w:r w:rsidRPr="00723285">
        <w:rPr>
          <w:lang w:val="en-US"/>
        </w:rPr>
        <w:t xml:space="preserve">Note the location where </w:t>
      </w:r>
      <w:r w:rsidR="00CB18E0" w:rsidRPr="00723285">
        <w:rPr>
          <w:lang w:val="en-US"/>
        </w:rPr>
        <w:t xml:space="preserve">the </w:t>
      </w:r>
      <w:r w:rsidRPr="00723285">
        <w:rPr>
          <w:lang w:val="en-US"/>
        </w:rPr>
        <w:t>files are extracted.</w:t>
      </w:r>
    </w:p>
    <w:p w:rsidR="006941AC" w:rsidRPr="00723285" w:rsidRDefault="006941AC" w:rsidP="006941AC">
      <w:pPr>
        <w:rPr>
          <w:lang w:val="en-US"/>
        </w:rPr>
      </w:pPr>
      <w:r w:rsidRPr="00723285">
        <w:rPr>
          <w:lang w:val="en-US"/>
        </w:rPr>
        <w:lastRenderedPageBreak/>
        <w:t>Edit the benchmark-v2.sh script line as follows:</w:t>
      </w:r>
    </w:p>
    <w:p w:rsidR="006941AC" w:rsidRPr="00723285" w:rsidRDefault="00CB18E0" w:rsidP="00526019">
      <w:pPr>
        <w:pStyle w:val="ListParagraph"/>
        <w:numPr>
          <w:ilvl w:val="0"/>
          <w:numId w:val="8"/>
        </w:numPr>
        <w:rPr>
          <w:lang w:val="en-US"/>
        </w:rPr>
      </w:pPr>
      <w:r w:rsidRPr="00723285">
        <w:rPr>
          <w:lang w:val="en-US"/>
        </w:rPr>
        <w:t xml:space="preserve">For </w:t>
      </w:r>
      <w:r w:rsidR="006941AC" w:rsidRPr="00723285">
        <w:rPr>
          <w:lang w:val="en-US"/>
        </w:rPr>
        <w:t>hadoop fs put &lt;pattern&gt; /user/root/wordcount/in/</w:t>
      </w:r>
    </w:p>
    <w:p w:rsidR="006941AC" w:rsidRPr="00723285" w:rsidRDefault="006941AC" w:rsidP="00526019">
      <w:pPr>
        <w:pStyle w:val="ListParagraph"/>
        <w:numPr>
          <w:ilvl w:val="0"/>
          <w:numId w:val="8"/>
        </w:numPr>
        <w:rPr>
          <w:lang w:val="en-US"/>
        </w:rPr>
      </w:pPr>
      <w:r w:rsidRPr="00723285">
        <w:rPr>
          <w:lang w:val="en-US"/>
        </w:rPr>
        <w:t>Once script has run once, put a # in front of the command to avoid the copy action happening for every script run</w:t>
      </w:r>
    </w:p>
    <w:p w:rsidR="006941AC" w:rsidRPr="00723285" w:rsidRDefault="006941AC" w:rsidP="000C428B">
      <w:pPr>
        <w:rPr>
          <w:lang w:val="en-US"/>
        </w:rPr>
      </w:pPr>
    </w:p>
    <w:p w:rsidR="000C428B" w:rsidRPr="00723285" w:rsidRDefault="004E364E" w:rsidP="000C428B">
      <w:pPr>
        <w:rPr>
          <w:lang w:val="en-US"/>
        </w:rPr>
      </w:pPr>
      <w:r w:rsidRPr="00723285">
        <w:rPr>
          <w:lang w:val="en-US"/>
        </w:rPr>
        <w:t>The</w:t>
      </w:r>
      <w:r w:rsidR="00A67108" w:rsidRPr="00723285">
        <w:rPr>
          <w:lang w:val="en-US"/>
        </w:rPr>
        <w:t xml:space="preserve"> benchmark s</w:t>
      </w:r>
      <w:r w:rsidR="000C428B" w:rsidRPr="00723285">
        <w:rPr>
          <w:lang w:val="en-US"/>
        </w:rPr>
        <w:t xml:space="preserve">cript started 3 Hadoop reference benchmarks: </w:t>
      </w:r>
    </w:p>
    <w:p w:rsidR="006941AC" w:rsidRPr="00723285" w:rsidRDefault="006941AC" w:rsidP="00526019">
      <w:pPr>
        <w:numPr>
          <w:ilvl w:val="0"/>
          <w:numId w:val="5"/>
        </w:numPr>
        <w:rPr>
          <w:lang w:val="en-US"/>
        </w:rPr>
      </w:pPr>
      <w:r w:rsidRPr="00723285">
        <w:rPr>
          <w:lang w:val="en-US"/>
        </w:rPr>
        <w:t>TeraGen, TeraSort, TeraValidate (10 billion rows</w:t>
      </w:r>
      <w:r w:rsidR="008C7631" w:rsidRPr="00723285">
        <w:rPr>
          <w:lang w:val="en-US"/>
        </w:rPr>
        <w:t>, ~1TB</w:t>
      </w:r>
      <w:r w:rsidRPr="00723285">
        <w:rPr>
          <w:lang w:val="en-US"/>
        </w:rPr>
        <w:t>)</w:t>
      </w:r>
    </w:p>
    <w:p w:rsidR="006941AC" w:rsidRPr="00723285" w:rsidRDefault="006941AC" w:rsidP="00526019">
      <w:pPr>
        <w:numPr>
          <w:ilvl w:val="0"/>
          <w:numId w:val="5"/>
        </w:numPr>
        <w:rPr>
          <w:lang w:val="en-US"/>
        </w:rPr>
      </w:pPr>
      <w:r w:rsidRPr="00723285">
        <w:rPr>
          <w:lang w:val="en-US"/>
        </w:rPr>
        <w:t>TeraGen, TeraSort, TeraValidate (20 billion rows</w:t>
      </w:r>
      <w:r w:rsidR="008C7631" w:rsidRPr="00723285">
        <w:rPr>
          <w:lang w:val="en-US"/>
        </w:rPr>
        <w:t>, ~2TB</w:t>
      </w:r>
      <w:r w:rsidRPr="00723285">
        <w:rPr>
          <w:lang w:val="en-US"/>
        </w:rPr>
        <w:t>)</w:t>
      </w:r>
    </w:p>
    <w:p w:rsidR="006941AC" w:rsidRPr="00723285" w:rsidRDefault="006941AC" w:rsidP="00526019">
      <w:pPr>
        <w:numPr>
          <w:ilvl w:val="0"/>
          <w:numId w:val="5"/>
        </w:numPr>
        <w:rPr>
          <w:lang w:val="en-US"/>
        </w:rPr>
      </w:pPr>
      <w:r w:rsidRPr="00723285">
        <w:rPr>
          <w:lang w:val="en-US"/>
        </w:rPr>
        <w:t xml:space="preserve">Pig Wordcount (~12GB). </w:t>
      </w:r>
    </w:p>
    <w:p w:rsidR="004E364E" w:rsidRPr="00723285" w:rsidRDefault="004E364E" w:rsidP="004E364E">
      <w:pPr>
        <w:pStyle w:val="CommentText"/>
        <w:rPr>
          <w:lang w:val="en-US"/>
        </w:rPr>
      </w:pPr>
    </w:p>
    <w:p w:rsidR="004E364E" w:rsidRPr="00745040" w:rsidRDefault="00A67108" w:rsidP="004E364E">
      <w:pPr>
        <w:pStyle w:val="CommentText"/>
        <w:rPr>
          <w:lang w:val="en-US"/>
        </w:rPr>
      </w:pPr>
      <w:commentRangeStart w:id="22"/>
      <w:r w:rsidRPr="00745040">
        <w:rPr>
          <w:highlight w:val="yellow"/>
          <w:lang w:val="en-US"/>
        </w:rPr>
        <w:t>The a</w:t>
      </w:r>
      <w:r w:rsidR="000C428B" w:rsidRPr="00745040">
        <w:rPr>
          <w:highlight w:val="yellow"/>
          <w:lang w:val="en-US"/>
        </w:rPr>
        <w:t xml:space="preserve">bove sequence </w:t>
      </w:r>
      <w:r w:rsidRPr="00745040">
        <w:rPr>
          <w:highlight w:val="yellow"/>
          <w:lang w:val="en-US"/>
        </w:rPr>
        <w:t xml:space="preserve">was repeated three times, </w:t>
      </w:r>
      <w:r w:rsidR="00CB18E0" w:rsidRPr="00745040">
        <w:rPr>
          <w:highlight w:val="yellow"/>
          <w:lang w:val="en-US"/>
        </w:rPr>
        <w:t xml:space="preserve">the </w:t>
      </w:r>
      <w:r w:rsidRPr="00745040">
        <w:rPr>
          <w:highlight w:val="yellow"/>
          <w:lang w:val="en-US"/>
        </w:rPr>
        <w:t xml:space="preserve">result </w:t>
      </w:r>
      <w:r w:rsidR="00CB18E0" w:rsidRPr="00745040">
        <w:rPr>
          <w:highlight w:val="yellow"/>
          <w:lang w:val="en-US"/>
        </w:rPr>
        <w:t xml:space="preserve">of each was kept, </w:t>
      </w:r>
      <w:r w:rsidRPr="00745040">
        <w:rPr>
          <w:highlight w:val="yellow"/>
          <w:lang w:val="en-US"/>
        </w:rPr>
        <w:t xml:space="preserve">then </w:t>
      </w:r>
      <w:r w:rsidR="00CB18E0" w:rsidRPr="00745040">
        <w:rPr>
          <w:highlight w:val="yellow"/>
          <w:lang w:val="en-US"/>
        </w:rPr>
        <w:t xml:space="preserve">a </w:t>
      </w:r>
      <w:r w:rsidRPr="00745040">
        <w:rPr>
          <w:highlight w:val="yellow"/>
          <w:lang w:val="en-US"/>
        </w:rPr>
        <w:t>consolidat</w:t>
      </w:r>
      <w:r w:rsidR="00CB18E0" w:rsidRPr="00745040">
        <w:rPr>
          <w:highlight w:val="yellow"/>
          <w:lang w:val="en-US"/>
        </w:rPr>
        <w:t xml:space="preserve">ed, </w:t>
      </w:r>
      <w:r w:rsidRPr="00745040">
        <w:rPr>
          <w:highlight w:val="yellow"/>
          <w:lang w:val="en-US"/>
        </w:rPr>
        <w:t xml:space="preserve">specific test result </w:t>
      </w:r>
      <w:r w:rsidR="00CB18E0" w:rsidRPr="00745040">
        <w:rPr>
          <w:highlight w:val="yellow"/>
          <w:lang w:val="en-US"/>
        </w:rPr>
        <w:t xml:space="preserve">was determined </w:t>
      </w:r>
      <w:r w:rsidRPr="00745040">
        <w:rPr>
          <w:highlight w:val="yellow"/>
          <w:lang w:val="en-US"/>
        </w:rPr>
        <w:t>as the mean value of the 3 runs (RUN1</w:t>
      </w:r>
      <w:r w:rsidR="000C428B" w:rsidRPr="00745040">
        <w:rPr>
          <w:highlight w:val="yellow"/>
          <w:lang w:val="en-US"/>
        </w:rPr>
        <w:t>, RUN2, RUN3</w:t>
      </w:r>
      <w:r w:rsidRPr="00745040">
        <w:rPr>
          <w:highlight w:val="yellow"/>
          <w:lang w:val="en-US"/>
        </w:rPr>
        <w:t>).</w:t>
      </w:r>
      <w:r w:rsidRPr="00723285">
        <w:rPr>
          <w:lang w:val="en-US"/>
        </w:rPr>
        <w:t xml:space="preserve"> </w:t>
      </w:r>
      <w:commentRangeEnd w:id="22"/>
      <w:r w:rsidR="00CB18E0" w:rsidRPr="00745040">
        <w:rPr>
          <w:rStyle w:val="CommentReference"/>
          <w:lang w:val="en-US"/>
        </w:rPr>
        <w:commentReference w:id="22"/>
      </w:r>
      <w:r w:rsidR="004E364E" w:rsidRPr="00745040">
        <w:rPr>
          <w:lang w:val="en-US"/>
        </w:rPr>
        <w:t>We also secured the validity of our results measuring the Standard deviation (StdDev) between the 3 runs, while a StdDev higher than 20% between test runs would trigger a full 3 run retest</w:t>
      </w:r>
      <w:r w:rsidR="004E364E" w:rsidRPr="00723285">
        <w:rPr>
          <w:lang w:val="en-US"/>
        </w:rPr>
        <w:t xml:space="preserve">. This approach helped </w:t>
      </w:r>
      <w:r w:rsidR="00CB18E0" w:rsidRPr="00723285">
        <w:rPr>
          <w:lang w:val="en-US"/>
        </w:rPr>
        <w:t xml:space="preserve">with </w:t>
      </w:r>
      <w:r w:rsidR="004E364E" w:rsidRPr="00723285">
        <w:rPr>
          <w:lang w:val="en-US"/>
        </w:rPr>
        <w:t xml:space="preserve">identifying potential anomalies from misconfigurations or hardware issues with the testbed. </w:t>
      </w:r>
      <w:r w:rsidRPr="00723285">
        <w:rPr>
          <w:lang w:val="en-US"/>
        </w:rPr>
        <w:t>(</w:t>
      </w:r>
      <w:r w:rsidR="004E364E" w:rsidRPr="00723285">
        <w:rPr>
          <w:lang w:val="en-US"/>
        </w:rPr>
        <w:t>Especially</w:t>
      </w:r>
      <w:r w:rsidRPr="00723285">
        <w:rPr>
          <w:lang w:val="en-US"/>
        </w:rPr>
        <w:t xml:space="preserve"> when </w:t>
      </w:r>
      <w:r w:rsidR="00CB18E0" w:rsidRPr="00723285">
        <w:rPr>
          <w:lang w:val="en-US"/>
        </w:rPr>
        <w:t xml:space="preserve">one </w:t>
      </w:r>
      <w:r w:rsidRPr="00723285">
        <w:rPr>
          <w:lang w:val="en-US"/>
        </w:rPr>
        <w:t>keep</w:t>
      </w:r>
      <w:r w:rsidR="00CB18E0" w:rsidRPr="00723285">
        <w:rPr>
          <w:lang w:val="en-US"/>
        </w:rPr>
        <w:t>s</w:t>
      </w:r>
      <w:r w:rsidRPr="00723285">
        <w:rPr>
          <w:lang w:val="en-US"/>
        </w:rPr>
        <w:t xml:space="preserve"> manipulating the</w:t>
      </w:r>
      <w:r w:rsidR="004E364E" w:rsidRPr="00723285">
        <w:rPr>
          <w:lang w:val="en-US"/>
        </w:rPr>
        <w:t xml:space="preserve"> HW</w:t>
      </w:r>
      <w:r w:rsidR="00CB18E0" w:rsidRPr="00723285">
        <w:rPr>
          <w:lang w:val="en-US"/>
        </w:rPr>
        <w:t>,</w:t>
      </w:r>
      <w:r w:rsidR="004E364E" w:rsidRPr="00723285">
        <w:rPr>
          <w:lang w:val="en-US"/>
        </w:rPr>
        <w:t xml:space="preserve"> swapping CPU multiple time</w:t>
      </w:r>
      <w:r w:rsidR="00CB18E0" w:rsidRPr="00723285">
        <w:rPr>
          <w:lang w:val="en-US"/>
        </w:rPr>
        <w:t>s</w:t>
      </w:r>
      <w:r w:rsidR="00A861EA">
        <w:rPr>
          <w:lang w:val="en-US"/>
        </w:rPr>
        <w:t xml:space="preserve">, </w:t>
      </w:r>
      <w:commentRangeStart w:id="23"/>
      <w:r w:rsidR="00A861EA">
        <w:rPr>
          <w:lang w:val="en-US"/>
        </w:rPr>
        <w:t xml:space="preserve">advise here is to use the special Intel insertion tool : </w:t>
      </w:r>
      <w:r w:rsidR="00A861EA" w:rsidRPr="00A861EA">
        <w:rPr>
          <w:noProof/>
          <w:lang w:val="en-US"/>
        </w:rPr>
        <w:drawing>
          <wp:inline distT="0" distB="0" distL="0" distR="0" wp14:anchorId="4C7DC838" wp14:editId="1076F09A">
            <wp:extent cx="580846" cy="740193"/>
            <wp:effectExtent l="0" t="0" r="0" b="3175"/>
            <wp:docPr id="16388" name="Picture 2" descr="http://www.intel.com/support/motherboards/server/sb/img/cs032587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http://www.intel.com/support/motherboards/server/sb/img/cs032587_0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31" cy="740811"/>
                    </a:xfrm>
                    <a:prstGeom prst="rect">
                      <a:avLst/>
                    </a:prstGeom>
                    <a:noFill/>
                    <a:ln>
                      <a:noFill/>
                    </a:ln>
                    <a:extLst/>
                  </pic:spPr>
                </pic:pic>
              </a:graphicData>
            </a:graphic>
          </wp:inline>
        </w:drawing>
      </w:r>
      <w:r w:rsidR="00A861EA">
        <w:rPr>
          <w:lang w:val="en-US"/>
        </w:rPr>
        <w:t>, to prevent pin deformation on insert</w:t>
      </w:r>
      <w:r w:rsidR="004E364E" w:rsidRPr="00723285">
        <w:rPr>
          <w:lang w:val="en-US"/>
        </w:rPr>
        <w:t>).</w:t>
      </w:r>
      <w:commentRangeEnd w:id="23"/>
      <w:r w:rsidR="00A861EA">
        <w:rPr>
          <w:rStyle w:val="CommentReference"/>
        </w:rPr>
        <w:commentReference w:id="23"/>
      </w:r>
    </w:p>
    <w:p w:rsidR="004E364E" w:rsidRPr="00745040" w:rsidRDefault="004E364E" w:rsidP="00694E23">
      <w:pPr>
        <w:rPr>
          <w:lang w:val="en-US"/>
        </w:rPr>
      </w:pPr>
    </w:p>
    <w:p w:rsidR="006941AC" w:rsidRPr="00723285" w:rsidRDefault="006941AC" w:rsidP="005D0142">
      <w:pPr>
        <w:rPr>
          <w:lang w:val="en-US"/>
        </w:rPr>
      </w:pPr>
      <w:r w:rsidRPr="00723285">
        <w:rPr>
          <w:lang w:val="en-US"/>
        </w:rPr>
        <w:t>TeraGen benchmark (1 ..2)</w:t>
      </w:r>
    </w:p>
    <w:p w:rsidR="006941AC" w:rsidRPr="00723285" w:rsidRDefault="006941AC" w:rsidP="005D0142">
      <w:pPr>
        <w:rPr>
          <w:lang w:val="en-US"/>
        </w:rPr>
      </w:pPr>
      <w:r w:rsidRPr="00723285">
        <w:rPr>
          <w:lang w:val="en-US"/>
        </w:rPr>
        <w:t>Parameters:</w:t>
      </w:r>
    </w:p>
    <w:p w:rsidR="006941AC" w:rsidRPr="00723285" w:rsidRDefault="006941AC" w:rsidP="00526019">
      <w:pPr>
        <w:pStyle w:val="ListParagraph"/>
        <w:numPr>
          <w:ilvl w:val="0"/>
          <w:numId w:val="9"/>
        </w:numPr>
        <w:rPr>
          <w:lang w:val="en-US"/>
        </w:rPr>
      </w:pPr>
      <w:r w:rsidRPr="00723285">
        <w:rPr>
          <w:lang w:val="en-US"/>
        </w:rPr>
        <w:t>hadoop jar hadoop-mapreduce-examples.jar teragen -Dmapred.map.tasks=119 &lt;teragensize&gt;  /user/root/terasort&lt;1..2&gt;-out</w:t>
      </w:r>
    </w:p>
    <w:p w:rsidR="006941AC" w:rsidRPr="00723285" w:rsidRDefault="006941AC" w:rsidP="005D0142">
      <w:pPr>
        <w:rPr>
          <w:lang w:val="en-US"/>
        </w:rPr>
      </w:pPr>
    </w:p>
    <w:p w:rsidR="006941AC" w:rsidRPr="00723285" w:rsidRDefault="006941AC" w:rsidP="005D0142">
      <w:pPr>
        <w:rPr>
          <w:lang w:val="en-US"/>
        </w:rPr>
      </w:pPr>
      <w:r w:rsidRPr="00723285">
        <w:rPr>
          <w:lang w:val="en-US"/>
        </w:rPr>
        <w:t>TeraSort benchmark</w:t>
      </w:r>
    </w:p>
    <w:p w:rsidR="006941AC" w:rsidRPr="00723285" w:rsidRDefault="006941AC" w:rsidP="005D0142">
      <w:pPr>
        <w:rPr>
          <w:lang w:val="en-US"/>
        </w:rPr>
      </w:pPr>
      <w:r w:rsidRPr="00723285">
        <w:rPr>
          <w:lang w:val="en-US"/>
        </w:rPr>
        <w:t>Parameters:</w:t>
      </w:r>
    </w:p>
    <w:p w:rsidR="006941AC" w:rsidRPr="00723285" w:rsidRDefault="006941AC" w:rsidP="00526019">
      <w:pPr>
        <w:pStyle w:val="ListParagraph"/>
        <w:numPr>
          <w:ilvl w:val="0"/>
          <w:numId w:val="9"/>
        </w:numPr>
        <w:rPr>
          <w:lang w:val="en-US"/>
        </w:rPr>
      </w:pPr>
      <w:r w:rsidRPr="00723285">
        <w:rPr>
          <w:lang w:val="en-US"/>
        </w:rPr>
        <w:t>hadoop jar hadoop-mapreduce-examples.jar terasort /user/root/terasort&lt;1..2&gt;-out/ /user/root/terasort&lt;1..2&gt;-sorted/</w:t>
      </w:r>
    </w:p>
    <w:p w:rsidR="006941AC" w:rsidRPr="00723285" w:rsidRDefault="006941AC" w:rsidP="005D0142">
      <w:pPr>
        <w:rPr>
          <w:lang w:val="en-US"/>
        </w:rPr>
      </w:pPr>
      <w:r w:rsidRPr="00723285">
        <w:rPr>
          <w:lang w:val="en-US"/>
        </w:rPr>
        <w:t>TeraVal</w:t>
      </w:r>
      <w:r w:rsidR="005D0142" w:rsidRPr="00723285">
        <w:rPr>
          <w:lang w:val="en-US"/>
        </w:rPr>
        <w:t>i</w:t>
      </w:r>
      <w:r w:rsidRPr="00723285">
        <w:rPr>
          <w:lang w:val="en-US"/>
        </w:rPr>
        <w:t>date benchmark</w:t>
      </w:r>
    </w:p>
    <w:p w:rsidR="006941AC" w:rsidRPr="00723285" w:rsidRDefault="006941AC" w:rsidP="005D0142">
      <w:pPr>
        <w:rPr>
          <w:lang w:val="en-US"/>
        </w:rPr>
      </w:pPr>
      <w:r w:rsidRPr="00723285">
        <w:rPr>
          <w:lang w:val="en-US"/>
        </w:rPr>
        <w:t>Parameters:</w:t>
      </w:r>
    </w:p>
    <w:p w:rsidR="006941AC" w:rsidRPr="00723285" w:rsidRDefault="006941AC" w:rsidP="00526019">
      <w:pPr>
        <w:pStyle w:val="ListParagraph"/>
        <w:numPr>
          <w:ilvl w:val="0"/>
          <w:numId w:val="9"/>
        </w:numPr>
        <w:rPr>
          <w:lang w:val="en-US"/>
        </w:rPr>
      </w:pPr>
      <w:r w:rsidRPr="00723285">
        <w:rPr>
          <w:lang w:val="en-US"/>
        </w:rPr>
        <w:t>hadoop jar hadoop-mapreduce-examples.jar teravalidate /user/root/terasort&lt;1..2&gt;-sorted/ /user/root/terasort&lt;1..2&gt;-validated/</w:t>
      </w:r>
    </w:p>
    <w:p w:rsidR="005D0142" w:rsidRPr="00723285" w:rsidRDefault="005D0142" w:rsidP="005D0142">
      <w:pPr>
        <w:rPr>
          <w:lang w:val="en-US"/>
        </w:rPr>
      </w:pPr>
    </w:p>
    <w:p w:rsidR="006941AC" w:rsidRPr="00723285" w:rsidRDefault="006941AC" w:rsidP="005D0142">
      <w:pPr>
        <w:rPr>
          <w:lang w:val="en-US"/>
        </w:rPr>
      </w:pPr>
      <w:r w:rsidRPr="00723285">
        <w:rPr>
          <w:lang w:val="en-US"/>
        </w:rPr>
        <w:t>Pig Wordcount</w:t>
      </w:r>
    </w:p>
    <w:p w:rsidR="006941AC" w:rsidRPr="00723285" w:rsidRDefault="006941AC" w:rsidP="005D0142">
      <w:pPr>
        <w:rPr>
          <w:lang w:val="en-US"/>
        </w:rPr>
      </w:pPr>
      <w:r w:rsidRPr="00723285">
        <w:rPr>
          <w:lang w:val="en-US"/>
        </w:rPr>
        <w:t>Parameters:</w:t>
      </w:r>
    </w:p>
    <w:p w:rsidR="006941AC" w:rsidRPr="00723285" w:rsidRDefault="006941AC" w:rsidP="00526019">
      <w:pPr>
        <w:pStyle w:val="ListParagraph"/>
        <w:numPr>
          <w:ilvl w:val="0"/>
          <w:numId w:val="9"/>
        </w:numPr>
        <w:rPr>
          <w:lang w:val="en-US"/>
        </w:rPr>
      </w:pPr>
      <w:r w:rsidRPr="00723285">
        <w:rPr>
          <w:lang w:val="en-US"/>
        </w:rPr>
        <w:t>Datasets of 11.5GB of text files</w:t>
      </w:r>
    </w:p>
    <w:p w:rsidR="006941AC" w:rsidRPr="00723285" w:rsidRDefault="006941AC" w:rsidP="00526019">
      <w:pPr>
        <w:pStyle w:val="ListParagraph"/>
        <w:numPr>
          <w:ilvl w:val="1"/>
          <w:numId w:val="9"/>
        </w:numPr>
        <w:rPr>
          <w:lang w:val="en-US"/>
        </w:rPr>
      </w:pPr>
      <w:r w:rsidRPr="00723285">
        <w:rPr>
          <w:lang w:val="en-US"/>
        </w:rPr>
        <w:t>hadoop fs -rm -r -skipTrash wordcount/out-ba</w:t>
      </w:r>
    </w:p>
    <w:p w:rsidR="006941AC" w:rsidRPr="00723285" w:rsidRDefault="006941AC" w:rsidP="00526019">
      <w:pPr>
        <w:pStyle w:val="ListParagraph"/>
        <w:numPr>
          <w:ilvl w:val="1"/>
          <w:numId w:val="9"/>
        </w:numPr>
        <w:rPr>
          <w:lang w:val="en-US"/>
        </w:rPr>
      </w:pPr>
      <w:r w:rsidRPr="00723285">
        <w:rPr>
          <w:lang w:val="en-US"/>
        </w:rPr>
        <w:t>hadoop fs -expunge</w:t>
      </w:r>
    </w:p>
    <w:p w:rsidR="006941AC" w:rsidRPr="00723285" w:rsidRDefault="006941AC" w:rsidP="00526019">
      <w:pPr>
        <w:pStyle w:val="ListParagraph"/>
        <w:numPr>
          <w:ilvl w:val="1"/>
          <w:numId w:val="9"/>
        </w:numPr>
        <w:rPr>
          <w:lang w:val="en-US"/>
        </w:rPr>
      </w:pPr>
      <w:r w:rsidRPr="00723285">
        <w:rPr>
          <w:lang w:val="en-US"/>
        </w:rPr>
        <w:t>pig wordcount.pig</w:t>
      </w:r>
    </w:p>
    <w:p w:rsidR="006941AC" w:rsidRPr="00723285" w:rsidRDefault="006941AC" w:rsidP="00694E23">
      <w:pPr>
        <w:rPr>
          <w:lang w:val="en-US"/>
        </w:rPr>
      </w:pPr>
    </w:p>
    <w:p w:rsidR="008C7631" w:rsidRPr="00745040" w:rsidRDefault="008C7631" w:rsidP="00694E23">
      <w:pPr>
        <w:rPr>
          <w:lang w:val="en-US"/>
        </w:rPr>
      </w:pPr>
    </w:p>
    <w:p w:rsidR="008C7631" w:rsidRPr="00745040" w:rsidRDefault="00726BBA" w:rsidP="00694E23">
      <w:pPr>
        <w:rPr>
          <w:lang w:val="en-US"/>
        </w:rPr>
      </w:pPr>
      <w:r w:rsidRPr="00745040">
        <w:rPr>
          <w:lang w:val="en-US"/>
        </w:rPr>
        <w:t>The follow</w:t>
      </w:r>
      <w:r w:rsidR="00CB18E0" w:rsidRPr="00745040">
        <w:rPr>
          <w:lang w:val="en-US"/>
        </w:rPr>
        <w:t>ing</w:t>
      </w:r>
      <w:r w:rsidRPr="00745040">
        <w:rPr>
          <w:lang w:val="en-US"/>
        </w:rPr>
        <w:t xml:space="preserve"> metrics were measured </w:t>
      </w:r>
      <w:r w:rsidR="008C7631" w:rsidRPr="00745040">
        <w:rPr>
          <w:lang w:val="en-US"/>
        </w:rPr>
        <w:t>:</w:t>
      </w:r>
    </w:p>
    <w:p w:rsidR="008C7631" w:rsidRPr="00745040" w:rsidRDefault="008C7631" w:rsidP="00694E23">
      <w:pPr>
        <w:rPr>
          <w:lang w:val="en-US"/>
        </w:rPr>
      </w:pPr>
      <w:r w:rsidRPr="00745040">
        <w:rPr>
          <w:lang w:val="en-US"/>
        </w:rPr>
        <w:t xml:space="preserve">Time to Complete: provided by Cloudera Manager (see </w:t>
      </w:r>
      <w:r w:rsidR="00D04B1D" w:rsidRPr="00745040">
        <w:rPr>
          <w:lang w:val="en-US"/>
        </w:rPr>
        <w:fldChar w:fldCharType="begin"/>
      </w:r>
      <w:r w:rsidRPr="00745040">
        <w:rPr>
          <w:lang w:val="en-US"/>
        </w:rPr>
        <w:instrText xml:space="preserve"> REF _Ref408829462 \r \h </w:instrText>
      </w:r>
      <w:r w:rsidR="00D04B1D" w:rsidRPr="00745040">
        <w:rPr>
          <w:lang w:val="en-US"/>
        </w:rPr>
      </w:r>
      <w:r w:rsidR="00D04B1D" w:rsidRPr="00745040">
        <w:rPr>
          <w:lang w:val="en-US"/>
        </w:rPr>
        <w:fldChar w:fldCharType="separate"/>
      </w:r>
      <w:r w:rsidRPr="00745040">
        <w:rPr>
          <w:lang w:val="en-US"/>
        </w:rPr>
        <w:t>4.3.1</w:t>
      </w:r>
      <w:r w:rsidR="00D04B1D" w:rsidRPr="00745040">
        <w:rPr>
          <w:lang w:val="en-US"/>
        </w:rPr>
        <w:fldChar w:fldCharType="end"/>
      </w:r>
      <w:r w:rsidRPr="00745040">
        <w:rPr>
          <w:lang w:val="en-US"/>
        </w:rPr>
        <w:t>), time for the job to be completed</w:t>
      </w:r>
      <w:r w:rsidR="002017EC" w:rsidRPr="00745040">
        <w:rPr>
          <w:lang w:val="en-US"/>
        </w:rPr>
        <w:t xml:space="preserve"> as well as Ganglia</w:t>
      </w:r>
    </w:p>
    <w:p w:rsidR="008C7631" w:rsidRPr="00745040" w:rsidRDefault="008C7631" w:rsidP="00694E23">
      <w:pPr>
        <w:rPr>
          <w:lang w:val="en-US"/>
        </w:rPr>
      </w:pPr>
      <w:r w:rsidRPr="00745040">
        <w:rPr>
          <w:lang w:val="en-US"/>
        </w:rPr>
        <w:lastRenderedPageBreak/>
        <w:t xml:space="preserve">CPU Time: provided by Cloudera Manager, </w:t>
      </w:r>
    </w:p>
    <w:p w:rsidR="008C7631" w:rsidRPr="00745040" w:rsidRDefault="008C7631" w:rsidP="00694E23">
      <w:pPr>
        <w:rPr>
          <w:lang w:val="en-US"/>
        </w:rPr>
      </w:pPr>
      <w:r w:rsidRPr="00745040">
        <w:rPr>
          <w:lang w:val="en-US"/>
        </w:rPr>
        <w:t xml:space="preserve">Power consumption (see </w:t>
      </w:r>
      <w:r w:rsidR="00D04B1D" w:rsidRPr="00745040">
        <w:rPr>
          <w:lang w:val="en-US"/>
        </w:rPr>
        <w:fldChar w:fldCharType="begin"/>
      </w:r>
      <w:r w:rsidRPr="00745040">
        <w:rPr>
          <w:lang w:val="en-US"/>
        </w:rPr>
        <w:instrText xml:space="preserve"> REF _Ref408829591 \r \h </w:instrText>
      </w:r>
      <w:r w:rsidR="00D04B1D" w:rsidRPr="00745040">
        <w:rPr>
          <w:lang w:val="en-US"/>
        </w:rPr>
      </w:r>
      <w:r w:rsidR="00D04B1D" w:rsidRPr="00745040">
        <w:rPr>
          <w:lang w:val="en-US"/>
        </w:rPr>
        <w:fldChar w:fldCharType="separate"/>
      </w:r>
      <w:r w:rsidRPr="00745040">
        <w:rPr>
          <w:lang w:val="en-US"/>
        </w:rPr>
        <w:t>4.3.2</w:t>
      </w:r>
      <w:r w:rsidR="00D04B1D" w:rsidRPr="00745040">
        <w:rPr>
          <w:lang w:val="en-US"/>
        </w:rPr>
        <w:fldChar w:fldCharType="end"/>
      </w:r>
      <w:r w:rsidRPr="00745040">
        <w:rPr>
          <w:lang w:val="en-US"/>
        </w:rPr>
        <w:t>)</w:t>
      </w:r>
      <w:r w:rsidR="002017EC" w:rsidRPr="00745040">
        <w:rPr>
          <w:lang w:val="en-US"/>
        </w:rPr>
        <w:t>: Provided by DCM-ED (Intel Datacenter Manager : Energy Director</w:t>
      </w:r>
      <w:r w:rsidR="002017EC" w:rsidRPr="00745040">
        <w:rPr>
          <w:rStyle w:val="FootnoteReference"/>
          <w:lang w:val="en-US"/>
        </w:rPr>
        <w:footnoteReference w:id="4"/>
      </w:r>
      <w:r w:rsidR="002017EC" w:rsidRPr="00745040">
        <w:rPr>
          <w:lang w:val="en-US"/>
        </w:rPr>
        <w:t>)</w:t>
      </w:r>
    </w:p>
    <w:p w:rsidR="008C7631" w:rsidRPr="00745040" w:rsidRDefault="008C7631" w:rsidP="00694E23">
      <w:pPr>
        <w:rPr>
          <w:lang w:val="en-US"/>
        </w:rPr>
      </w:pPr>
    </w:p>
    <w:p w:rsidR="002017EC" w:rsidRPr="00745040" w:rsidRDefault="002017EC" w:rsidP="00694E23">
      <w:pPr>
        <w:rPr>
          <w:lang w:val="en-US"/>
        </w:rPr>
      </w:pPr>
      <w:r w:rsidRPr="00745040">
        <w:rPr>
          <w:lang w:val="en-US"/>
        </w:rPr>
        <w:t xml:space="preserve">Each Test has </w:t>
      </w:r>
      <w:r w:rsidR="00726BBA" w:rsidRPr="00745040">
        <w:rPr>
          <w:lang w:val="en-US"/>
        </w:rPr>
        <w:t>its</w:t>
      </w:r>
      <w:r w:rsidRPr="00745040">
        <w:rPr>
          <w:lang w:val="en-US"/>
        </w:rPr>
        <w:t xml:space="preserve"> full details: example of Test 1</w:t>
      </w:r>
    </w:p>
    <w:p w:rsidR="002017EC" w:rsidRPr="00745040" w:rsidRDefault="002017EC" w:rsidP="00694E23">
      <w:pPr>
        <w:rPr>
          <w:lang w:val="en-US"/>
        </w:rPr>
      </w:pPr>
    </w:p>
    <w:p w:rsidR="002017EC" w:rsidRPr="00723285" w:rsidRDefault="002017EC" w:rsidP="002017EC">
      <w:pPr>
        <w:pStyle w:val="NoSpacing"/>
        <w:rPr>
          <w:rFonts w:ascii="Intel Clear" w:hAnsi="Intel Clear"/>
          <w:i/>
          <w:sz w:val="20"/>
          <w:lang w:val="en-US"/>
        </w:rPr>
      </w:pPr>
      <w:r w:rsidRPr="00723285">
        <w:rPr>
          <w:rFonts w:ascii="Intel Clear" w:hAnsi="Intel Clear"/>
          <w:i/>
          <w:sz w:val="20"/>
          <w:lang w:val="en-US"/>
        </w:rPr>
        <w:t xml:space="preserve">Description: Testing of Ivy Bridge CPU </w:t>
      </w:r>
      <w:r w:rsidRPr="00723285">
        <w:rPr>
          <w:rFonts w:ascii="Intel Clear" w:hAnsi="Intel Clear"/>
          <w:i/>
          <w:sz w:val="20"/>
          <w:u w:val="single"/>
          <w:lang w:val="en-US"/>
        </w:rPr>
        <w:t>E5-2695 v2 with Cloudera optimization to12C</w:t>
      </w:r>
    </w:p>
    <w:p w:rsidR="002017EC" w:rsidRPr="00723285" w:rsidRDefault="002017EC" w:rsidP="002017EC">
      <w:pPr>
        <w:pStyle w:val="NoSpacing"/>
        <w:rPr>
          <w:rFonts w:ascii="Intel Clear" w:hAnsi="Intel Clear"/>
          <w:sz w:val="20"/>
          <w:lang w:val="en-US"/>
        </w:rPr>
      </w:pPr>
    </w:p>
    <w:tbl>
      <w:tblPr>
        <w:tblStyle w:val="TableGrid"/>
        <w:tblW w:w="0" w:type="auto"/>
        <w:tblLook w:val="04A0" w:firstRow="1" w:lastRow="0" w:firstColumn="1" w:lastColumn="0" w:noHBand="0" w:noVBand="1"/>
      </w:tblPr>
      <w:tblGrid>
        <w:gridCol w:w="1430"/>
        <w:gridCol w:w="272"/>
        <w:gridCol w:w="622"/>
        <w:gridCol w:w="939"/>
        <w:gridCol w:w="1230"/>
        <w:gridCol w:w="4023"/>
      </w:tblGrid>
      <w:tr w:rsidR="002017EC" w:rsidRPr="00723285" w:rsidTr="002017EC">
        <w:tc>
          <w:tcPr>
            <w:tcW w:w="5341" w:type="dxa"/>
            <w:gridSpan w:val="5"/>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b/>
                <w:lang w:val="en-US"/>
              </w:rPr>
            </w:pPr>
            <w:r w:rsidRPr="00723285">
              <w:rPr>
                <w:rFonts w:ascii="Intel Clear" w:hAnsi="Intel Clear"/>
                <w:b/>
                <w:sz w:val="24"/>
                <w:lang w:val="en-US"/>
              </w:rPr>
              <w:t>Settings</w:t>
            </w:r>
          </w:p>
        </w:tc>
        <w:tc>
          <w:tcPr>
            <w:tcW w:w="5341" w:type="dxa"/>
            <w:tcBorders>
              <w:top w:val="single" w:sz="4" w:space="0" w:color="auto"/>
              <w:left w:val="single" w:sz="4" w:space="0" w:color="auto"/>
              <w:bottom w:val="single" w:sz="4" w:space="0" w:color="auto"/>
              <w:right w:val="single" w:sz="4" w:space="0" w:color="auto"/>
            </w:tcBorders>
          </w:tcPr>
          <w:p w:rsidR="002017EC" w:rsidRPr="00723285" w:rsidRDefault="002017EC">
            <w:pPr>
              <w:pStyle w:val="NoSpacing"/>
              <w:rPr>
                <w:rFonts w:ascii="Intel Clear" w:hAnsi="Intel Clear"/>
                <w:lang w:val="en-US"/>
              </w:rPr>
            </w:pPr>
          </w:p>
        </w:tc>
      </w:tr>
      <w:tr w:rsidR="002017EC" w:rsidRPr="00723285" w:rsidTr="002017EC">
        <w:trPr>
          <w:trHeight w:val="358"/>
        </w:trPr>
        <w:tc>
          <w:tcPr>
            <w:tcW w:w="1951"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2017EC" w:rsidRPr="00723285" w:rsidRDefault="002017EC">
            <w:pPr>
              <w:pStyle w:val="NoSpacing"/>
              <w:rPr>
                <w:rFonts w:ascii="Intel Clear" w:hAnsi="Intel Clear"/>
                <w:lang w:val="en-US"/>
              </w:rPr>
            </w:pPr>
            <w:r w:rsidRPr="00723285">
              <w:rPr>
                <w:rFonts w:ascii="Intel Clear" w:hAnsi="Intel Clear"/>
                <w:lang w:val="en-US"/>
              </w:rPr>
              <w:t>CPU model</w:t>
            </w:r>
          </w:p>
        </w:tc>
        <w:tc>
          <w:tcPr>
            <w:tcW w:w="8731" w:type="dxa"/>
            <w:gridSpan w:val="4"/>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E5-2695 (Ivy Bridge)</w:t>
            </w:r>
          </w:p>
        </w:tc>
      </w:tr>
      <w:tr w:rsidR="002017EC" w:rsidRPr="00723285" w:rsidTr="002017EC">
        <w:trPr>
          <w:trHeight w:val="406"/>
        </w:trPr>
        <w:tc>
          <w:tcPr>
            <w:tcW w:w="166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017EC" w:rsidRPr="00723285" w:rsidRDefault="002017EC">
            <w:pPr>
              <w:pStyle w:val="NoSpacing"/>
              <w:rPr>
                <w:rFonts w:ascii="Intel Clear" w:hAnsi="Intel Clear"/>
                <w:lang w:val="en-US"/>
              </w:rPr>
            </w:pPr>
            <w:r w:rsidRPr="00723285">
              <w:rPr>
                <w:rFonts w:ascii="Intel Clear" w:hAnsi="Intel Clear"/>
                <w:lang w:val="en-US"/>
              </w:rPr>
              <w:t>Cluster tuning</w:t>
            </w:r>
          </w:p>
        </w:tc>
        <w:tc>
          <w:tcPr>
            <w:tcW w:w="9014" w:type="dxa"/>
            <w:gridSpan w:val="5"/>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45040">
              <w:rPr>
                <w:rFonts w:ascii="Calibri" w:eastAsia="Times New Roman" w:hAnsi="Calibri" w:cs="Calibri"/>
                <w:color w:val="000000"/>
                <w:sz w:val="24"/>
                <w:szCs w:val="24"/>
                <w:lang w:val="en-US" w:eastAsia="en-GB"/>
              </w:rPr>
              <w:t>yarn.nodemanager.resource.cpu-vcores</w:t>
            </w:r>
            <w:r w:rsidRPr="00723285">
              <w:rPr>
                <w:rFonts w:ascii="Intel Clear" w:hAnsi="Intel Clear"/>
                <w:lang w:val="en-US"/>
              </w:rPr>
              <w:t xml:space="preserve"> = 38 </w:t>
            </w:r>
          </w:p>
        </w:tc>
      </w:tr>
      <w:tr w:rsidR="002017EC" w:rsidRPr="00723285" w:rsidTr="002017EC">
        <w:trPr>
          <w:trHeight w:val="270"/>
        </w:trPr>
        <w:tc>
          <w:tcPr>
            <w:tcW w:w="2660" w:type="dxa"/>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2017EC" w:rsidRPr="00723285" w:rsidRDefault="002017EC">
            <w:pPr>
              <w:pStyle w:val="NoSpacing"/>
              <w:rPr>
                <w:rFonts w:ascii="Intel Clear" w:hAnsi="Intel Clear"/>
                <w:lang w:val="en-US"/>
              </w:rPr>
            </w:pPr>
            <w:r w:rsidRPr="00723285">
              <w:rPr>
                <w:rFonts w:ascii="Intel Clear" w:hAnsi="Intel Clear"/>
                <w:lang w:val="en-US"/>
              </w:rPr>
              <w:t>Hyper-threading On / OFF</w:t>
            </w:r>
          </w:p>
        </w:tc>
        <w:tc>
          <w:tcPr>
            <w:tcW w:w="8022" w:type="dxa"/>
            <w:gridSpan w:val="3"/>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Set to ON  (default setting)</w:t>
            </w:r>
          </w:p>
        </w:tc>
      </w:tr>
      <w:tr w:rsidR="002017EC" w:rsidRPr="00723285" w:rsidTr="002017EC">
        <w:trPr>
          <w:trHeight w:val="274"/>
        </w:trPr>
        <w:tc>
          <w:tcPr>
            <w:tcW w:w="3794" w:type="dxa"/>
            <w:gridSpan w:val="4"/>
            <w:tcBorders>
              <w:top w:val="single" w:sz="4" w:space="0" w:color="auto"/>
              <w:left w:val="single" w:sz="4" w:space="0" w:color="auto"/>
              <w:bottom w:val="single" w:sz="4" w:space="0" w:color="auto"/>
              <w:right w:val="single" w:sz="4" w:space="0" w:color="auto"/>
            </w:tcBorders>
            <w:shd w:val="clear" w:color="auto" w:fill="EEECE1" w:themeFill="background2"/>
            <w:hideMark/>
          </w:tcPr>
          <w:p w:rsidR="002017EC" w:rsidRPr="00723285" w:rsidRDefault="002017EC">
            <w:pPr>
              <w:pStyle w:val="NoSpacing"/>
              <w:rPr>
                <w:rFonts w:ascii="Intel Clear" w:hAnsi="Intel Clear"/>
                <w:lang w:val="en-US"/>
              </w:rPr>
            </w:pPr>
            <w:r w:rsidRPr="00723285">
              <w:rPr>
                <w:rFonts w:ascii="Intel Clear" w:hAnsi="Intel Clear"/>
                <w:lang w:val="en-US"/>
              </w:rPr>
              <w:t>Network (1</w:t>
            </w:r>
            <w:r w:rsidR="002141C9">
              <w:rPr>
                <w:rFonts w:ascii="Intel Clear" w:hAnsi="Intel Clear"/>
                <w:lang w:val="en-US"/>
              </w:rPr>
              <w:t>Gbps</w:t>
            </w:r>
            <w:r w:rsidR="004C7BC2">
              <w:rPr>
                <w:rFonts w:ascii="Intel Clear" w:hAnsi="Intel Clear"/>
                <w:lang w:val="en-US"/>
              </w:rPr>
              <w:t xml:space="preserve"> </w:t>
            </w:r>
            <w:r w:rsidRPr="00723285">
              <w:rPr>
                <w:rFonts w:ascii="Intel Clear" w:hAnsi="Intel Clear"/>
                <w:lang w:val="en-US"/>
              </w:rPr>
              <w:t>or 10Gb</w:t>
            </w:r>
            <w:r w:rsidR="002141C9">
              <w:rPr>
                <w:rFonts w:ascii="Intel Clear" w:hAnsi="Intel Clear"/>
                <w:lang w:val="en-US"/>
              </w:rPr>
              <w:t>ps</w:t>
            </w:r>
            <w:r w:rsidRPr="00723285">
              <w:rPr>
                <w:rFonts w:ascii="Intel Clear" w:hAnsi="Intel Clear"/>
                <w:lang w:val="en-US"/>
              </w:rPr>
              <w:t>)</w:t>
            </w:r>
          </w:p>
        </w:tc>
        <w:tc>
          <w:tcPr>
            <w:tcW w:w="6888" w:type="dxa"/>
            <w:gridSpan w:val="2"/>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10</w:t>
            </w:r>
            <w:r w:rsidR="002141C9">
              <w:rPr>
                <w:rFonts w:ascii="Intel Clear" w:hAnsi="Intel Clear"/>
                <w:lang w:val="en-US"/>
              </w:rPr>
              <w:t>Gbps</w:t>
            </w:r>
            <w:r w:rsidRPr="00723285">
              <w:rPr>
                <w:rFonts w:ascii="Intel Clear" w:hAnsi="Intel Clear"/>
                <w:lang w:val="en-US"/>
              </w:rPr>
              <w:t>(default setting)</w:t>
            </w:r>
          </w:p>
        </w:tc>
      </w:tr>
      <w:tr w:rsidR="002017EC" w:rsidRPr="00723285" w:rsidTr="002017EC">
        <w:trPr>
          <w:trHeight w:val="183"/>
        </w:trPr>
        <w:tc>
          <w:tcPr>
            <w:tcW w:w="3794" w:type="dxa"/>
            <w:gridSpan w:val="4"/>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2017EC" w:rsidRPr="00723285" w:rsidRDefault="002017EC">
            <w:pPr>
              <w:pStyle w:val="NoSpacing"/>
              <w:rPr>
                <w:rFonts w:ascii="Intel Clear" w:hAnsi="Intel Clear"/>
                <w:lang w:val="en-US"/>
              </w:rPr>
            </w:pPr>
            <w:r w:rsidRPr="00723285">
              <w:rPr>
                <w:rFonts w:ascii="Intel Clear" w:hAnsi="Intel Clear"/>
                <w:lang w:val="en-US"/>
              </w:rPr>
              <w:t>Number of DataNodes / node managers</w:t>
            </w:r>
          </w:p>
        </w:tc>
        <w:tc>
          <w:tcPr>
            <w:tcW w:w="6888" w:type="dxa"/>
            <w:gridSpan w:val="2"/>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6 DataNodes  - 5 node managers</w:t>
            </w:r>
          </w:p>
        </w:tc>
      </w:tr>
      <w:tr w:rsidR="002017EC" w:rsidRPr="00723285" w:rsidTr="002017EC">
        <w:trPr>
          <w:trHeight w:val="268"/>
        </w:trPr>
        <w:tc>
          <w:tcPr>
            <w:tcW w:w="3794" w:type="dxa"/>
            <w:gridSpan w:val="4"/>
            <w:tcBorders>
              <w:top w:val="single" w:sz="4" w:space="0" w:color="auto"/>
              <w:left w:val="single" w:sz="4" w:space="0" w:color="auto"/>
              <w:bottom w:val="single" w:sz="4" w:space="0" w:color="auto"/>
              <w:right w:val="single" w:sz="4" w:space="0" w:color="auto"/>
            </w:tcBorders>
            <w:shd w:val="clear" w:color="auto" w:fill="EEECE1" w:themeFill="background2"/>
            <w:hideMark/>
          </w:tcPr>
          <w:p w:rsidR="002017EC" w:rsidRPr="00723285" w:rsidRDefault="002017EC">
            <w:pPr>
              <w:pStyle w:val="NoSpacing"/>
              <w:rPr>
                <w:rFonts w:ascii="Intel Clear" w:hAnsi="Intel Clear"/>
                <w:lang w:val="en-US"/>
              </w:rPr>
            </w:pPr>
            <w:r w:rsidRPr="00723285">
              <w:rPr>
                <w:rFonts w:ascii="Intel Clear" w:hAnsi="Intel Clear"/>
                <w:lang w:val="en-US"/>
              </w:rPr>
              <w:t>Number of NameNodes switched ON</w:t>
            </w:r>
          </w:p>
        </w:tc>
        <w:tc>
          <w:tcPr>
            <w:tcW w:w="6888" w:type="dxa"/>
            <w:gridSpan w:val="2"/>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2 (default setting)</w:t>
            </w:r>
          </w:p>
        </w:tc>
      </w:tr>
      <w:tr w:rsidR="002017EC" w:rsidRPr="00723285" w:rsidTr="002017EC">
        <w:trPr>
          <w:trHeight w:val="278"/>
        </w:trPr>
        <w:tc>
          <w:tcPr>
            <w:tcW w:w="3794" w:type="dxa"/>
            <w:gridSpan w:val="4"/>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2017EC" w:rsidRPr="00723285" w:rsidRDefault="002017EC">
            <w:pPr>
              <w:pStyle w:val="NoSpacing"/>
              <w:rPr>
                <w:rFonts w:ascii="Intel Clear" w:hAnsi="Intel Clear"/>
                <w:lang w:val="en-US"/>
              </w:rPr>
            </w:pPr>
            <w:r w:rsidRPr="00723285">
              <w:rPr>
                <w:rFonts w:ascii="Intel Clear" w:hAnsi="Intel Clear"/>
                <w:lang w:val="en-US"/>
              </w:rPr>
              <w:t>Number of HDDs used by a DataNode</w:t>
            </w:r>
          </w:p>
        </w:tc>
        <w:tc>
          <w:tcPr>
            <w:tcW w:w="6888" w:type="dxa"/>
            <w:gridSpan w:val="2"/>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24 (default setting)</w:t>
            </w:r>
          </w:p>
        </w:tc>
      </w:tr>
      <w:tr w:rsidR="002017EC" w:rsidRPr="00723285" w:rsidTr="002017EC">
        <w:trPr>
          <w:trHeight w:val="278"/>
        </w:trPr>
        <w:tc>
          <w:tcPr>
            <w:tcW w:w="3794" w:type="dxa"/>
            <w:gridSpan w:val="4"/>
            <w:tcBorders>
              <w:top w:val="single" w:sz="4" w:space="0" w:color="auto"/>
              <w:left w:val="single" w:sz="4" w:space="0" w:color="auto"/>
              <w:bottom w:val="single" w:sz="4" w:space="0" w:color="auto"/>
              <w:right w:val="single" w:sz="4" w:space="0" w:color="auto"/>
            </w:tcBorders>
            <w:shd w:val="clear" w:color="auto" w:fill="EEECE1" w:themeFill="background2"/>
            <w:hideMark/>
          </w:tcPr>
          <w:p w:rsidR="002017EC" w:rsidRPr="00723285" w:rsidRDefault="002017EC">
            <w:pPr>
              <w:pStyle w:val="NoSpacing"/>
              <w:rPr>
                <w:rFonts w:ascii="Intel Clear" w:hAnsi="Intel Clear"/>
                <w:lang w:val="en-US"/>
              </w:rPr>
            </w:pPr>
            <w:r w:rsidRPr="00723285">
              <w:rPr>
                <w:rFonts w:ascii="Intel Clear" w:hAnsi="Intel Clear"/>
                <w:lang w:val="en-US"/>
              </w:rPr>
              <w:t xml:space="preserve">Line rate </w:t>
            </w:r>
          </w:p>
        </w:tc>
        <w:tc>
          <w:tcPr>
            <w:tcW w:w="6888" w:type="dxa"/>
            <w:gridSpan w:val="2"/>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b/>
                <w:lang w:val="en-US"/>
              </w:rPr>
              <w:t xml:space="preserve"> </w:t>
            </w:r>
            <w:r w:rsidRPr="00723285">
              <w:rPr>
                <w:rFonts w:ascii="Intel Clear" w:hAnsi="Intel Clear"/>
                <w:lang w:val="en-US"/>
              </w:rPr>
              <w:t>4 cables to FEX - 5Gb/S</w:t>
            </w:r>
          </w:p>
        </w:tc>
      </w:tr>
    </w:tbl>
    <w:p w:rsidR="002017EC" w:rsidRPr="00723285" w:rsidRDefault="002017EC" w:rsidP="002017EC">
      <w:pPr>
        <w:pStyle w:val="NoSpacing"/>
        <w:rPr>
          <w:rFonts w:ascii="Intel Clear" w:hAnsi="Intel Clear"/>
          <w:sz w:val="20"/>
          <w:lang w:val="en-US"/>
        </w:rPr>
      </w:pPr>
    </w:p>
    <w:p w:rsidR="002017EC" w:rsidRPr="00723285" w:rsidRDefault="002017EC" w:rsidP="002017EC">
      <w:pPr>
        <w:pStyle w:val="NoSpacing"/>
        <w:rPr>
          <w:rFonts w:ascii="Intel Clear" w:hAnsi="Intel Clear"/>
          <w:sz w:val="20"/>
          <w:lang w:val="en-US"/>
        </w:rPr>
      </w:pPr>
    </w:p>
    <w:tbl>
      <w:tblPr>
        <w:tblStyle w:val="TableGrid"/>
        <w:tblW w:w="0" w:type="auto"/>
        <w:tblLook w:val="04A0" w:firstRow="1" w:lastRow="0" w:firstColumn="1" w:lastColumn="0" w:noHBand="0" w:noVBand="1"/>
      </w:tblPr>
      <w:tblGrid>
        <w:gridCol w:w="1199"/>
        <w:gridCol w:w="1764"/>
        <w:gridCol w:w="5553"/>
      </w:tblGrid>
      <w:tr w:rsidR="002017EC" w:rsidRPr="00723285" w:rsidTr="002017EC">
        <w:tc>
          <w:tcPr>
            <w:tcW w:w="10682" w:type="dxa"/>
            <w:gridSpan w:val="3"/>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b/>
                <w:lang w:val="en-US"/>
              </w:rPr>
              <w:t xml:space="preserve">Test1: </w:t>
            </w:r>
            <w:r w:rsidRPr="00723285">
              <w:rPr>
                <w:rFonts w:ascii="Intel Clear" w:hAnsi="Intel Clear"/>
                <w:lang w:val="en-US"/>
              </w:rPr>
              <w:t>Start script benchmark-v2.sh</w:t>
            </w:r>
          </w:p>
        </w:tc>
      </w:tr>
      <w:tr w:rsidR="002017EC" w:rsidRPr="00723285" w:rsidTr="002017EC">
        <w:tc>
          <w:tcPr>
            <w:tcW w:w="1526" w:type="dxa"/>
            <w:tcBorders>
              <w:top w:val="single" w:sz="4" w:space="0" w:color="auto"/>
              <w:left w:val="single" w:sz="4" w:space="0" w:color="auto"/>
              <w:bottom w:val="single" w:sz="4" w:space="0" w:color="auto"/>
              <w:right w:val="single" w:sz="4" w:space="0" w:color="auto"/>
            </w:tcBorders>
          </w:tcPr>
          <w:p w:rsidR="002017EC" w:rsidRPr="00723285" w:rsidRDefault="002017EC">
            <w:pPr>
              <w:pStyle w:val="NoSpacing"/>
              <w:rPr>
                <w:rFonts w:ascii="Intel Clear" w:hAnsi="Intel Clear"/>
                <w:lang w:val="en-US"/>
              </w:rPr>
            </w:pPr>
          </w:p>
        </w:tc>
        <w:tc>
          <w:tcPr>
            <w:tcW w:w="1984"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Surname</w:t>
            </w:r>
          </w:p>
        </w:tc>
        <w:tc>
          <w:tcPr>
            <w:tcW w:w="7172"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&lt;&gt;.</w:t>
            </w:r>
          </w:p>
        </w:tc>
      </w:tr>
      <w:tr w:rsidR="002017EC" w:rsidRPr="00723285" w:rsidTr="002017EC">
        <w:tc>
          <w:tcPr>
            <w:tcW w:w="1526" w:type="dxa"/>
            <w:tcBorders>
              <w:top w:val="single" w:sz="4" w:space="0" w:color="auto"/>
              <w:left w:val="single" w:sz="4" w:space="0" w:color="auto"/>
              <w:bottom w:val="single" w:sz="4" w:space="0" w:color="auto"/>
              <w:right w:val="single" w:sz="4" w:space="0" w:color="auto"/>
            </w:tcBorders>
          </w:tcPr>
          <w:p w:rsidR="002017EC" w:rsidRPr="00723285" w:rsidRDefault="002017EC">
            <w:pPr>
              <w:pStyle w:val="NoSpacing"/>
              <w:rPr>
                <w:rFonts w:ascii="Intel Clear" w:hAnsi="Intel Clear"/>
                <w:lang w:val="en-US"/>
              </w:rPr>
            </w:pPr>
          </w:p>
        </w:tc>
        <w:tc>
          <w:tcPr>
            <w:tcW w:w="1984"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Testname</w:t>
            </w:r>
          </w:p>
        </w:tc>
        <w:tc>
          <w:tcPr>
            <w:tcW w:w="7172"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Test1</w:t>
            </w:r>
          </w:p>
        </w:tc>
      </w:tr>
    </w:tbl>
    <w:p w:rsidR="002017EC" w:rsidRPr="00723285" w:rsidRDefault="002017EC" w:rsidP="002017EC">
      <w:pPr>
        <w:pStyle w:val="NoSpacing"/>
        <w:rPr>
          <w:rFonts w:ascii="Intel Clear" w:hAnsi="Intel Clear"/>
          <w:sz w:val="20"/>
          <w:lang w:val="en-US"/>
        </w:rPr>
      </w:pPr>
    </w:p>
    <w:tbl>
      <w:tblPr>
        <w:tblStyle w:val="TableGrid"/>
        <w:tblW w:w="10682" w:type="dxa"/>
        <w:tblLook w:val="04A0" w:firstRow="1" w:lastRow="0" w:firstColumn="1" w:lastColumn="0" w:noHBand="0" w:noVBand="1"/>
      </w:tblPr>
      <w:tblGrid>
        <w:gridCol w:w="3227"/>
        <w:gridCol w:w="7455"/>
      </w:tblGrid>
      <w:tr w:rsidR="002017EC" w:rsidRPr="00723285" w:rsidTr="002017EC">
        <w:tc>
          <w:tcPr>
            <w:tcW w:w="3227"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Collect Ganglia information</w:t>
            </w:r>
          </w:p>
        </w:tc>
        <w:tc>
          <w:tcPr>
            <w:tcW w:w="7455"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 xml:space="preserve">Link: </w:t>
            </w:r>
            <w:hyperlink r:id="rId35" w:anchor="Collect_Ganglia_information" w:history="1">
              <w:r w:rsidRPr="00723285">
                <w:rPr>
                  <w:rStyle w:val="Hyperlink"/>
                  <w:color w:val="0070C0"/>
                  <w:lang w:val="en-US"/>
                </w:rPr>
                <w:t>Collect_Ganglia_information</w:t>
              </w:r>
            </w:hyperlink>
          </w:p>
        </w:tc>
      </w:tr>
      <w:tr w:rsidR="002017EC" w:rsidRPr="00723285" w:rsidTr="002017EC">
        <w:tc>
          <w:tcPr>
            <w:tcW w:w="3227"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Collect Cloudera report data</w:t>
            </w:r>
          </w:p>
        </w:tc>
        <w:tc>
          <w:tcPr>
            <w:tcW w:w="7455" w:type="dxa"/>
            <w:tcBorders>
              <w:top w:val="single" w:sz="4" w:space="0" w:color="auto"/>
              <w:left w:val="single" w:sz="4" w:space="0" w:color="auto"/>
              <w:bottom w:val="single" w:sz="4" w:space="0" w:color="auto"/>
              <w:right w:val="single" w:sz="4" w:space="0" w:color="auto"/>
            </w:tcBorders>
            <w:hideMark/>
          </w:tcPr>
          <w:p w:rsidR="002017EC" w:rsidRPr="00723285" w:rsidRDefault="002017EC">
            <w:pPr>
              <w:rPr>
                <w:rFonts w:ascii="Intel Clear" w:hAnsi="Intel Clear"/>
                <w:sz w:val="20"/>
                <w:szCs w:val="22"/>
                <w:lang w:val="en-US"/>
              </w:rPr>
            </w:pPr>
            <w:r w:rsidRPr="00723285">
              <w:rPr>
                <w:rFonts w:ascii="Intel Clear" w:hAnsi="Intel Clear"/>
                <w:sz w:val="20"/>
                <w:lang w:val="en-US"/>
              </w:rPr>
              <w:t xml:space="preserve">Link: </w:t>
            </w:r>
            <w:hyperlink r:id="rId36" w:anchor="Collect_Cloudera_information" w:history="1">
              <w:r w:rsidRPr="00723285">
                <w:rPr>
                  <w:rStyle w:val="Hyperlink"/>
                  <w:rFonts w:ascii="Intel Clear" w:hAnsi="Intel Clear"/>
                  <w:color w:val="0070C0"/>
                  <w:sz w:val="20"/>
                  <w:lang w:val="en-US"/>
                </w:rPr>
                <w:t>Collect_Cloudera_information</w:t>
              </w:r>
            </w:hyperlink>
          </w:p>
        </w:tc>
      </w:tr>
      <w:tr w:rsidR="002017EC" w:rsidRPr="00723285" w:rsidTr="002017EC">
        <w:tc>
          <w:tcPr>
            <w:tcW w:w="3227"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Collect Power measurement</w:t>
            </w:r>
          </w:p>
        </w:tc>
        <w:tc>
          <w:tcPr>
            <w:tcW w:w="7455" w:type="dxa"/>
            <w:tcBorders>
              <w:top w:val="single" w:sz="4" w:space="0" w:color="auto"/>
              <w:left w:val="single" w:sz="4" w:space="0" w:color="auto"/>
              <w:bottom w:val="single" w:sz="4" w:space="0" w:color="auto"/>
              <w:right w:val="single" w:sz="4" w:space="0" w:color="auto"/>
            </w:tcBorders>
            <w:hideMark/>
          </w:tcPr>
          <w:p w:rsidR="002017EC" w:rsidRPr="00723285" w:rsidRDefault="002017EC">
            <w:pPr>
              <w:rPr>
                <w:rFonts w:ascii="Intel Clear" w:hAnsi="Intel Clear"/>
                <w:sz w:val="20"/>
                <w:szCs w:val="22"/>
                <w:lang w:val="en-US"/>
              </w:rPr>
            </w:pPr>
            <w:r w:rsidRPr="00723285">
              <w:rPr>
                <w:rFonts w:ascii="Intel Clear" w:hAnsi="Intel Clear"/>
                <w:sz w:val="20"/>
                <w:lang w:val="en-US"/>
              </w:rPr>
              <w:t xml:space="preserve">Link: </w:t>
            </w:r>
            <w:hyperlink r:id="rId37" w:anchor="Collect_Power_information" w:history="1">
              <w:r w:rsidRPr="00723285">
                <w:rPr>
                  <w:rStyle w:val="Hyperlink"/>
                  <w:rFonts w:ascii="Intel Clear" w:hAnsi="Intel Clear"/>
                  <w:color w:val="0070C0"/>
                  <w:sz w:val="20"/>
                  <w:lang w:val="en-US"/>
                </w:rPr>
                <w:t>Collect_Power_information</w:t>
              </w:r>
            </w:hyperlink>
            <w:r w:rsidRPr="00723285">
              <w:rPr>
                <w:rFonts w:ascii="Intel Clear" w:hAnsi="Intel Clear"/>
                <w:color w:val="0070C0"/>
                <w:sz w:val="20"/>
                <w:lang w:val="en-US"/>
              </w:rPr>
              <w:t xml:space="preserve"> (GroupBD)</w:t>
            </w:r>
          </w:p>
        </w:tc>
      </w:tr>
      <w:tr w:rsidR="002017EC" w:rsidRPr="00723285" w:rsidTr="002017EC">
        <w:tc>
          <w:tcPr>
            <w:tcW w:w="3227" w:type="dxa"/>
            <w:tcBorders>
              <w:top w:val="single" w:sz="4" w:space="0" w:color="auto"/>
              <w:left w:val="single" w:sz="4" w:space="0" w:color="auto"/>
              <w:bottom w:val="single" w:sz="4" w:space="0" w:color="auto"/>
              <w:right w:val="single" w:sz="4" w:space="0" w:color="auto"/>
            </w:tcBorders>
            <w:hideMark/>
          </w:tcPr>
          <w:p w:rsidR="002017EC" w:rsidRPr="00723285" w:rsidRDefault="002017EC">
            <w:pPr>
              <w:pStyle w:val="NoSpacing"/>
              <w:rPr>
                <w:rFonts w:ascii="Intel Clear" w:hAnsi="Intel Clear"/>
                <w:lang w:val="en-US"/>
              </w:rPr>
            </w:pPr>
            <w:r w:rsidRPr="00723285">
              <w:rPr>
                <w:rFonts w:ascii="Intel Clear" w:hAnsi="Intel Clear"/>
                <w:lang w:val="en-US"/>
              </w:rPr>
              <w:t>Collect Network measurement</w:t>
            </w:r>
          </w:p>
        </w:tc>
        <w:tc>
          <w:tcPr>
            <w:tcW w:w="7455" w:type="dxa"/>
            <w:tcBorders>
              <w:top w:val="single" w:sz="4" w:space="0" w:color="auto"/>
              <w:left w:val="single" w:sz="4" w:space="0" w:color="auto"/>
              <w:bottom w:val="single" w:sz="4" w:space="0" w:color="auto"/>
              <w:right w:val="single" w:sz="4" w:space="0" w:color="auto"/>
            </w:tcBorders>
            <w:hideMark/>
          </w:tcPr>
          <w:p w:rsidR="002017EC" w:rsidRPr="00723285" w:rsidRDefault="002017EC">
            <w:pPr>
              <w:rPr>
                <w:rFonts w:ascii="Intel Clear" w:hAnsi="Intel Clear"/>
                <w:sz w:val="20"/>
                <w:szCs w:val="22"/>
                <w:lang w:val="en-US"/>
              </w:rPr>
            </w:pPr>
            <w:r w:rsidRPr="00723285">
              <w:rPr>
                <w:rFonts w:ascii="Intel Clear" w:hAnsi="Intel Clear"/>
                <w:sz w:val="20"/>
                <w:lang w:val="en-US"/>
              </w:rPr>
              <w:t xml:space="preserve">Link: </w:t>
            </w:r>
            <w:hyperlink r:id="rId38" w:anchor="Collect_Network_information" w:history="1">
              <w:r w:rsidRPr="00723285">
                <w:rPr>
                  <w:rStyle w:val="Hyperlink"/>
                  <w:rFonts w:ascii="Intel Clear" w:hAnsi="Intel Clear"/>
                  <w:color w:val="0070C0"/>
                  <w:sz w:val="20"/>
                  <w:lang w:val="en-US"/>
                </w:rPr>
                <w:t>Collect_Network_information</w:t>
              </w:r>
            </w:hyperlink>
          </w:p>
        </w:tc>
      </w:tr>
    </w:tbl>
    <w:p w:rsidR="002017EC" w:rsidRPr="00723285" w:rsidRDefault="002017EC" w:rsidP="002017EC">
      <w:pPr>
        <w:pStyle w:val="NoSpacing"/>
        <w:rPr>
          <w:lang w:val="en-US"/>
        </w:rPr>
      </w:pPr>
      <w:r w:rsidRPr="00723285">
        <w:rPr>
          <w:lang w:val="en-US"/>
        </w:rPr>
        <w:t>Copy the three directories &lt;surname&gt;-test1-1, &lt;surname&gt;-test1-2, &lt;surname&gt;-test1-3 to the SAN.</w:t>
      </w:r>
    </w:p>
    <w:p w:rsidR="002017EC" w:rsidRPr="00723285" w:rsidRDefault="002017EC" w:rsidP="00694E23">
      <w:pPr>
        <w:rPr>
          <w:lang w:val="en-US"/>
        </w:rPr>
      </w:pPr>
    </w:p>
    <w:p w:rsidR="008C7631" w:rsidRPr="00745040" w:rsidRDefault="008C7631" w:rsidP="008C7631">
      <w:pPr>
        <w:pStyle w:val="Heading3"/>
        <w:rPr>
          <w:lang w:val="en-US"/>
        </w:rPr>
      </w:pPr>
      <w:bookmarkStart w:id="24" w:name="_Ref408829462"/>
      <w:bookmarkStart w:id="25" w:name="_Toc414529893"/>
      <w:r w:rsidRPr="00745040">
        <w:rPr>
          <w:lang w:val="en-US"/>
        </w:rPr>
        <w:t>Cloudera Manager Architecture</w:t>
      </w:r>
      <w:bookmarkEnd w:id="24"/>
      <w:bookmarkEnd w:id="25"/>
    </w:p>
    <w:p w:rsidR="008C7631" w:rsidRPr="00723285" w:rsidRDefault="008C7631" w:rsidP="008C7631">
      <w:pPr>
        <w:pStyle w:val="p"/>
      </w:pPr>
      <w:r w:rsidRPr="00723285">
        <w:t xml:space="preserve">The Cloudera Manager Server performs the following functions: </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Tracks the Cloudera Manager data model, which is stored in the Cloudera Manager Server database. The data model is a catalog of the available host machines in the cluster, and the services, roles, and configurations assigned to each host.</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Communicates with Agents to send configuration instructions and track Agents' heartbeats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Performs command execution to do tasks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Provides an Admin console for the operator to perform management and configuration tasks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Creates, reads, validates, updates, and deletes configuration settings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lastRenderedPageBreak/>
        <w:t>Calculates and displays the health of the cluster and its components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Tracks host metrics such as disk usage, CPU, and RAM</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Provides a comprehensive set of APIs for the various features supported in Cloudera Manager</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Manages Kerberos credentials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Monitors the health of Hadoop daemons, and dozens of service performance metrics, and alerts you when you approach critical thresholds.</w:t>
      </w:r>
    </w:p>
    <w:p w:rsidR="008C7631" w:rsidRPr="00745040" w:rsidRDefault="008C7631" w:rsidP="00526019">
      <w:pPr>
        <w:numPr>
          <w:ilvl w:val="0"/>
          <w:numId w:val="6"/>
        </w:numPr>
        <w:spacing w:before="100" w:beforeAutospacing="1" w:after="100" w:afterAutospacing="1"/>
        <w:jc w:val="left"/>
        <w:rPr>
          <w:lang w:val="en-US"/>
        </w:rPr>
      </w:pPr>
      <w:r w:rsidRPr="00745040">
        <w:rPr>
          <w:lang w:val="en-US"/>
        </w:rPr>
        <w:t>Keeps a history of activity</w:t>
      </w:r>
      <w:r w:rsidR="00CB18E0" w:rsidRPr="00745040">
        <w:rPr>
          <w:lang w:val="en-US"/>
        </w:rPr>
        <w:t>,</w:t>
      </w:r>
      <w:r w:rsidRPr="00745040">
        <w:rPr>
          <w:lang w:val="en-US"/>
        </w:rPr>
        <w:t xml:space="preserve"> monitoring data and configuration changes</w:t>
      </w:r>
    </w:p>
    <w:p w:rsidR="00726BBA" w:rsidRPr="00745040" w:rsidRDefault="00726BBA" w:rsidP="00526019">
      <w:pPr>
        <w:numPr>
          <w:ilvl w:val="0"/>
          <w:numId w:val="6"/>
        </w:numPr>
        <w:spacing w:before="100" w:beforeAutospacing="1" w:after="100" w:afterAutospacing="1"/>
        <w:jc w:val="left"/>
        <w:rPr>
          <w:lang w:val="en-US"/>
        </w:rPr>
      </w:pPr>
      <w:r w:rsidRPr="00745040">
        <w:rPr>
          <w:lang w:val="en-US"/>
        </w:rPr>
        <w:t>Keeps a history all jobs executed over time + all host monitoring attributes</w:t>
      </w:r>
    </w:p>
    <w:p w:rsidR="008C7631" w:rsidRPr="00723285" w:rsidRDefault="008C7631" w:rsidP="008C7631">
      <w:pPr>
        <w:pStyle w:val="p"/>
      </w:pPr>
      <w:r w:rsidRPr="00723285">
        <w:t xml:space="preserve">Each Agent starts and stops Hadoop daemons on the local host machine and collects statistics (overall and per-process memory usage and CPU usage, log tailing) for health calculations and status in the Admin console. </w:t>
      </w:r>
    </w:p>
    <w:p w:rsidR="008C7631" w:rsidRPr="00723285" w:rsidRDefault="008C7631" w:rsidP="008C7631">
      <w:pPr>
        <w:pStyle w:val="p"/>
      </w:pPr>
      <w:r w:rsidRPr="00723285">
        <w:rPr>
          <w:noProof/>
        </w:rPr>
        <w:drawing>
          <wp:inline distT="0" distB="0" distL="0" distR="0" wp14:anchorId="062A69A5" wp14:editId="24239544">
            <wp:extent cx="5806440" cy="4770120"/>
            <wp:effectExtent l="0" t="0" r="3810" b="0"/>
            <wp:docPr id="13" name="Picture 13" descr="image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imag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6440" cy="4770120"/>
                    </a:xfrm>
                    <a:prstGeom prst="rect">
                      <a:avLst/>
                    </a:prstGeom>
                    <a:noFill/>
                    <a:ln>
                      <a:noFill/>
                    </a:ln>
                  </pic:spPr>
                </pic:pic>
              </a:graphicData>
            </a:graphic>
          </wp:inline>
        </w:drawing>
      </w:r>
    </w:p>
    <w:p w:rsidR="008C7631" w:rsidRPr="00745040" w:rsidRDefault="008C7631" w:rsidP="00694E23">
      <w:pPr>
        <w:rPr>
          <w:lang w:val="en-US"/>
        </w:rPr>
      </w:pPr>
    </w:p>
    <w:p w:rsidR="008C7631" w:rsidRPr="00745040" w:rsidRDefault="008C7631" w:rsidP="008C7631">
      <w:pPr>
        <w:pStyle w:val="Heading3"/>
        <w:rPr>
          <w:lang w:val="en-US"/>
        </w:rPr>
      </w:pPr>
      <w:bookmarkStart w:id="26" w:name="_Ref408829591"/>
      <w:bookmarkStart w:id="27" w:name="_Toc414529894"/>
      <w:r w:rsidRPr="00745040">
        <w:rPr>
          <w:lang w:val="en-US"/>
        </w:rPr>
        <w:t>Power measurements</w:t>
      </w:r>
      <w:bookmarkEnd w:id="26"/>
      <w:bookmarkEnd w:id="27"/>
    </w:p>
    <w:p w:rsidR="008C7631" w:rsidRPr="00745040" w:rsidRDefault="008C7631" w:rsidP="008C7631">
      <w:pPr>
        <w:rPr>
          <w:lang w:val="en-US"/>
        </w:rPr>
      </w:pPr>
    </w:p>
    <w:p w:rsidR="00726BBA" w:rsidRDefault="00726BBA" w:rsidP="008C7631">
      <w:pPr>
        <w:rPr>
          <w:ins w:id="28" w:author="fgrandva" w:date="2015-03-19T11:39:00Z"/>
          <w:lang w:val="en-US"/>
        </w:rPr>
      </w:pPr>
      <w:r w:rsidRPr="00745040">
        <w:rPr>
          <w:lang w:val="en-US"/>
        </w:rPr>
        <w:t>The power consumption has been tracked and recorded using intel DCM, providing extended reporting of real-time power consumption per Core.</w:t>
      </w:r>
    </w:p>
    <w:p w:rsidR="00A861EA" w:rsidRPr="00174784" w:rsidRDefault="00A861EA" w:rsidP="00A861EA">
      <w:pPr>
        <w:rPr>
          <w:ins w:id="29" w:author="fgrandva" w:date="2015-03-19T11:39:00Z"/>
          <w:lang w:val="en-US"/>
        </w:rPr>
      </w:pPr>
      <w:ins w:id="30" w:author="fgrandva" w:date="2015-03-19T11:39:00Z">
        <w:r w:rsidRPr="00174784">
          <w:rPr>
            <w:lang w:val="en-US"/>
          </w:rPr>
          <w:lastRenderedPageBreak/>
          <w:t>Intel® Datacenter Manager: Energy Director (Intel® DCM: Energy Director) provides high value power management features that address power and thermal issues challenging IT organizations.</w:t>
        </w:r>
      </w:ins>
    </w:p>
    <w:p w:rsidR="00A861EA" w:rsidRPr="00174784" w:rsidRDefault="00A861EA" w:rsidP="00A861EA">
      <w:pPr>
        <w:rPr>
          <w:ins w:id="31" w:author="fgrandva" w:date="2015-03-19T11:39:00Z"/>
          <w:lang w:val="en-US"/>
        </w:rPr>
      </w:pPr>
    </w:p>
    <w:p w:rsidR="00A861EA" w:rsidRPr="00174784" w:rsidRDefault="00A861EA" w:rsidP="00A861EA">
      <w:pPr>
        <w:spacing w:before="100" w:beforeAutospacing="1" w:after="100" w:afterAutospacing="1"/>
        <w:jc w:val="left"/>
        <w:rPr>
          <w:ins w:id="32" w:author="fgrandva" w:date="2015-03-19T11:39:00Z"/>
          <w:rFonts w:ascii="Times New Roman" w:eastAsia="Times New Roman" w:hAnsi="Times New Roman"/>
          <w:szCs w:val="24"/>
          <w:lang w:val="en-US"/>
        </w:rPr>
      </w:pPr>
      <w:ins w:id="33" w:author="fgrandva" w:date="2015-03-19T11:39:00Z">
        <w:r w:rsidRPr="00174784">
          <w:rPr>
            <w:rFonts w:ascii="Times New Roman" w:eastAsia="Times New Roman" w:hAnsi="Times New Roman"/>
            <w:b/>
            <w:bCs/>
            <w:szCs w:val="24"/>
            <w:lang w:val="en-US"/>
          </w:rPr>
          <w:t>Intel Datacenter Manager: Energy Director features</w:t>
        </w:r>
      </w:ins>
    </w:p>
    <w:p w:rsidR="00A861EA" w:rsidRPr="00174784" w:rsidRDefault="00A861EA" w:rsidP="00A861EA">
      <w:pPr>
        <w:spacing w:before="100" w:beforeAutospacing="1" w:after="100" w:afterAutospacing="1"/>
        <w:jc w:val="left"/>
        <w:rPr>
          <w:ins w:id="34" w:author="fgrandva" w:date="2015-03-19T11:39:00Z"/>
          <w:rFonts w:ascii="Times New Roman" w:eastAsia="Times New Roman" w:hAnsi="Times New Roman"/>
          <w:szCs w:val="24"/>
          <w:lang w:val="en-US"/>
        </w:rPr>
      </w:pPr>
      <w:ins w:id="35" w:author="fgrandva" w:date="2015-03-19T11:39:00Z">
        <w:r w:rsidRPr="00174784">
          <w:rPr>
            <w:rFonts w:ascii="Times New Roman" w:eastAsia="Times New Roman" w:hAnsi="Times New Roman"/>
            <w:b/>
            <w:bCs/>
            <w:szCs w:val="24"/>
            <w:lang w:val="en-US"/>
          </w:rPr>
          <w:t>Monitoring</w:t>
        </w:r>
      </w:ins>
    </w:p>
    <w:p w:rsidR="00A861EA" w:rsidRPr="00174784" w:rsidRDefault="00A861EA" w:rsidP="00A861EA">
      <w:pPr>
        <w:numPr>
          <w:ilvl w:val="0"/>
          <w:numId w:val="29"/>
        </w:numPr>
        <w:spacing w:before="100" w:beforeAutospacing="1" w:after="100" w:afterAutospacing="1"/>
        <w:jc w:val="left"/>
        <w:rPr>
          <w:ins w:id="36" w:author="fgrandva" w:date="2015-03-19T11:39:00Z"/>
          <w:rFonts w:ascii="Times New Roman" w:eastAsia="Times New Roman" w:hAnsi="Times New Roman"/>
          <w:szCs w:val="24"/>
          <w:lang w:val="en-US"/>
        </w:rPr>
      </w:pPr>
      <w:ins w:id="37" w:author="fgrandva" w:date="2015-03-19T11:39:00Z">
        <w:r w:rsidRPr="00174784">
          <w:rPr>
            <w:rFonts w:ascii="Times New Roman" w:eastAsia="Times New Roman" w:hAnsi="Times New Roman"/>
            <w:szCs w:val="24"/>
            <w:lang w:val="en-US"/>
          </w:rPr>
          <w:t>Real-time monitoring of actual power and inlet temp data aggregated to rack, row, and room</w:t>
        </w:r>
      </w:ins>
    </w:p>
    <w:p w:rsidR="00A861EA" w:rsidRPr="00174784" w:rsidRDefault="00A861EA" w:rsidP="00A861EA">
      <w:pPr>
        <w:numPr>
          <w:ilvl w:val="0"/>
          <w:numId w:val="29"/>
        </w:numPr>
        <w:spacing w:before="100" w:beforeAutospacing="1" w:after="100" w:afterAutospacing="1"/>
        <w:jc w:val="left"/>
        <w:rPr>
          <w:ins w:id="38" w:author="fgrandva" w:date="2015-03-19T11:39:00Z"/>
          <w:rFonts w:ascii="Times New Roman" w:eastAsia="Times New Roman" w:hAnsi="Times New Roman"/>
          <w:szCs w:val="24"/>
          <w:lang w:val="en-US"/>
        </w:rPr>
      </w:pPr>
      <w:ins w:id="39" w:author="fgrandva" w:date="2015-03-19T11:39:00Z">
        <w:r w:rsidRPr="00174784">
          <w:rPr>
            <w:rFonts w:ascii="Times New Roman" w:eastAsia="Times New Roman" w:hAnsi="Times New Roman"/>
            <w:szCs w:val="24"/>
            <w:lang w:val="en-US"/>
          </w:rPr>
          <w:t>User-defined physical or logical groups</w:t>
        </w:r>
      </w:ins>
    </w:p>
    <w:p w:rsidR="00A861EA" w:rsidRPr="00174784" w:rsidRDefault="00A861EA" w:rsidP="00A861EA">
      <w:pPr>
        <w:numPr>
          <w:ilvl w:val="0"/>
          <w:numId w:val="29"/>
        </w:numPr>
        <w:spacing w:before="100" w:beforeAutospacing="1" w:after="100" w:afterAutospacing="1"/>
        <w:jc w:val="left"/>
        <w:rPr>
          <w:ins w:id="40" w:author="fgrandva" w:date="2015-03-19T11:39:00Z"/>
          <w:rFonts w:ascii="Times New Roman" w:eastAsia="Times New Roman" w:hAnsi="Times New Roman"/>
          <w:szCs w:val="24"/>
          <w:lang w:val="en-US"/>
        </w:rPr>
      </w:pPr>
      <w:ins w:id="41" w:author="fgrandva" w:date="2015-03-19T11:39:00Z">
        <w:r w:rsidRPr="00174784">
          <w:rPr>
            <w:rFonts w:ascii="Times New Roman" w:eastAsia="Times New Roman" w:hAnsi="Times New Roman"/>
            <w:szCs w:val="24"/>
            <w:lang w:val="en-US"/>
          </w:rPr>
          <w:t>Receives alerts based on custom power and thermal events</w:t>
        </w:r>
      </w:ins>
    </w:p>
    <w:p w:rsidR="00A861EA" w:rsidRPr="00174784" w:rsidRDefault="00A861EA" w:rsidP="00A861EA">
      <w:pPr>
        <w:numPr>
          <w:ilvl w:val="0"/>
          <w:numId w:val="29"/>
        </w:numPr>
        <w:spacing w:before="100" w:beforeAutospacing="1" w:after="100" w:afterAutospacing="1"/>
        <w:jc w:val="left"/>
        <w:rPr>
          <w:ins w:id="42" w:author="fgrandva" w:date="2015-03-19T11:39:00Z"/>
          <w:rFonts w:ascii="Times New Roman" w:eastAsia="Times New Roman" w:hAnsi="Times New Roman"/>
          <w:szCs w:val="24"/>
          <w:lang w:val="en-US"/>
        </w:rPr>
      </w:pPr>
      <w:ins w:id="43" w:author="fgrandva" w:date="2015-03-19T11:39:00Z">
        <w:r w:rsidRPr="00174784">
          <w:rPr>
            <w:rFonts w:ascii="Times New Roman" w:eastAsia="Times New Roman" w:hAnsi="Times New Roman"/>
            <w:szCs w:val="24"/>
            <w:lang w:val="en-US"/>
          </w:rPr>
          <w:t>Power estimation engine for legacy servers lacking power monitoring</w:t>
        </w:r>
      </w:ins>
    </w:p>
    <w:p w:rsidR="00A861EA" w:rsidRPr="00174784" w:rsidRDefault="00A861EA" w:rsidP="00A861EA">
      <w:pPr>
        <w:numPr>
          <w:ilvl w:val="0"/>
          <w:numId w:val="29"/>
        </w:numPr>
        <w:spacing w:before="100" w:beforeAutospacing="1" w:after="100" w:afterAutospacing="1"/>
        <w:jc w:val="left"/>
        <w:rPr>
          <w:ins w:id="44" w:author="fgrandva" w:date="2015-03-19T11:39:00Z"/>
          <w:rFonts w:ascii="Times New Roman" w:eastAsia="Times New Roman" w:hAnsi="Times New Roman"/>
          <w:szCs w:val="24"/>
          <w:lang w:val="en-US"/>
        </w:rPr>
      </w:pPr>
      <w:ins w:id="45" w:author="fgrandva" w:date="2015-03-19T11:39:00Z">
        <w:r w:rsidRPr="00174784">
          <w:rPr>
            <w:rFonts w:ascii="Times New Roman" w:eastAsia="Times New Roman" w:hAnsi="Times New Roman"/>
            <w:szCs w:val="24"/>
            <w:lang w:val="en-US"/>
          </w:rPr>
          <w:t>Displays server asset tag and serial number for HP, IBM, and Dell</w:t>
        </w:r>
      </w:ins>
    </w:p>
    <w:p w:rsidR="00A861EA" w:rsidRPr="00174784" w:rsidRDefault="00A861EA" w:rsidP="00A861EA">
      <w:pPr>
        <w:numPr>
          <w:ilvl w:val="0"/>
          <w:numId w:val="29"/>
        </w:numPr>
        <w:spacing w:before="100" w:beforeAutospacing="1" w:after="100" w:afterAutospacing="1"/>
        <w:jc w:val="left"/>
        <w:rPr>
          <w:ins w:id="46" w:author="fgrandva" w:date="2015-03-19T11:39:00Z"/>
          <w:rFonts w:ascii="Times New Roman" w:eastAsia="Times New Roman" w:hAnsi="Times New Roman"/>
          <w:szCs w:val="24"/>
          <w:lang w:val="en-US"/>
        </w:rPr>
      </w:pPr>
      <w:ins w:id="47" w:author="fgrandva" w:date="2015-03-19T11:39:00Z">
        <w:r w:rsidRPr="00174784">
          <w:rPr>
            <w:rFonts w:ascii="Times New Roman" w:eastAsia="Times New Roman" w:hAnsi="Times New Roman"/>
            <w:szCs w:val="24"/>
            <w:lang w:val="en-US"/>
          </w:rPr>
          <w:t>Cisco rack and UCS support</w:t>
        </w:r>
      </w:ins>
    </w:p>
    <w:p w:rsidR="00A861EA" w:rsidRPr="00174784" w:rsidRDefault="00A861EA" w:rsidP="00A861EA">
      <w:pPr>
        <w:spacing w:before="100" w:beforeAutospacing="1" w:after="100" w:afterAutospacing="1"/>
        <w:jc w:val="left"/>
        <w:rPr>
          <w:ins w:id="48" w:author="fgrandva" w:date="2015-03-19T11:39:00Z"/>
          <w:rFonts w:ascii="Times New Roman" w:eastAsia="Times New Roman" w:hAnsi="Times New Roman"/>
          <w:szCs w:val="24"/>
          <w:lang w:val="en-US"/>
        </w:rPr>
      </w:pPr>
      <w:ins w:id="49" w:author="fgrandva" w:date="2015-03-19T11:39:00Z">
        <w:r w:rsidRPr="00174784">
          <w:rPr>
            <w:rFonts w:ascii="Times New Roman" w:eastAsia="Times New Roman" w:hAnsi="Times New Roman"/>
            <w:b/>
            <w:bCs/>
            <w:szCs w:val="24"/>
            <w:lang w:val="en-US"/>
          </w:rPr>
          <w:t>Trending</w:t>
        </w:r>
      </w:ins>
    </w:p>
    <w:p w:rsidR="00A861EA" w:rsidRPr="00174784" w:rsidRDefault="00A861EA" w:rsidP="00A861EA">
      <w:pPr>
        <w:numPr>
          <w:ilvl w:val="0"/>
          <w:numId w:val="30"/>
        </w:numPr>
        <w:spacing w:before="100" w:beforeAutospacing="1" w:after="100" w:afterAutospacing="1"/>
        <w:jc w:val="left"/>
        <w:rPr>
          <w:ins w:id="50" w:author="fgrandva" w:date="2015-03-19T11:39:00Z"/>
          <w:rFonts w:ascii="Times New Roman" w:eastAsia="Times New Roman" w:hAnsi="Times New Roman"/>
          <w:szCs w:val="24"/>
          <w:lang w:val="en-US"/>
        </w:rPr>
      </w:pPr>
      <w:ins w:id="51" w:author="fgrandva" w:date="2015-03-19T11:39:00Z">
        <w:r w:rsidRPr="00174784">
          <w:rPr>
            <w:rFonts w:ascii="Times New Roman" w:eastAsia="Times New Roman" w:hAnsi="Times New Roman"/>
            <w:szCs w:val="24"/>
            <w:lang w:val="en-US"/>
          </w:rPr>
          <w:t>Logs power and thermal data, query trend data using filters</w:t>
        </w:r>
      </w:ins>
    </w:p>
    <w:p w:rsidR="00A861EA" w:rsidRPr="00174784" w:rsidRDefault="00A861EA" w:rsidP="00A861EA">
      <w:pPr>
        <w:numPr>
          <w:ilvl w:val="0"/>
          <w:numId w:val="30"/>
        </w:numPr>
        <w:spacing w:before="100" w:beforeAutospacing="1" w:after="100" w:afterAutospacing="1"/>
        <w:jc w:val="left"/>
        <w:rPr>
          <w:ins w:id="52" w:author="fgrandva" w:date="2015-03-19T11:39:00Z"/>
          <w:rFonts w:ascii="Times New Roman" w:eastAsia="Times New Roman" w:hAnsi="Times New Roman"/>
          <w:szCs w:val="24"/>
          <w:lang w:val="en-US"/>
        </w:rPr>
      </w:pPr>
      <w:ins w:id="53" w:author="fgrandva" w:date="2015-03-19T11:39:00Z">
        <w:r w:rsidRPr="00174784">
          <w:rPr>
            <w:rFonts w:ascii="Times New Roman" w:eastAsia="Times New Roman" w:hAnsi="Times New Roman"/>
            <w:szCs w:val="24"/>
            <w:lang w:val="en-US"/>
          </w:rPr>
          <w:t>Saves one year of history data for capacity planning</w:t>
        </w:r>
      </w:ins>
    </w:p>
    <w:p w:rsidR="00A861EA" w:rsidRPr="00174784" w:rsidRDefault="00A861EA" w:rsidP="00A861EA">
      <w:pPr>
        <w:spacing w:before="100" w:beforeAutospacing="1" w:after="100" w:afterAutospacing="1"/>
        <w:jc w:val="left"/>
        <w:rPr>
          <w:ins w:id="54" w:author="fgrandva" w:date="2015-03-19T11:39:00Z"/>
          <w:rFonts w:ascii="Times New Roman" w:eastAsia="Times New Roman" w:hAnsi="Times New Roman"/>
          <w:szCs w:val="24"/>
          <w:lang w:val="en-US"/>
        </w:rPr>
      </w:pPr>
      <w:ins w:id="55" w:author="fgrandva" w:date="2015-03-19T11:39:00Z">
        <w:r w:rsidRPr="00174784">
          <w:rPr>
            <w:rFonts w:ascii="Times New Roman" w:eastAsia="Times New Roman" w:hAnsi="Times New Roman"/>
            <w:b/>
            <w:bCs/>
            <w:szCs w:val="24"/>
            <w:lang w:val="en-US"/>
          </w:rPr>
          <w:t>Control</w:t>
        </w:r>
      </w:ins>
    </w:p>
    <w:p w:rsidR="00A861EA" w:rsidRPr="00174784" w:rsidRDefault="00A861EA" w:rsidP="00A861EA">
      <w:pPr>
        <w:numPr>
          <w:ilvl w:val="0"/>
          <w:numId w:val="31"/>
        </w:numPr>
        <w:spacing w:before="100" w:beforeAutospacing="1" w:after="100" w:afterAutospacing="1"/>
        <w:jc w:val="left"/>
        <w:rPr>
          <w:ins w:id="56" w:author="fgrandva" w:date="2015-03-19T11:39:00Z"/>
          <w:rFonts w:ascii="Times New Roman" w:eastAsia="Times New Roman" w:hAnsi="Times New Roman"/>
          <w:szCs w:val="24"/>
          <w:lang w:val="en-US"/>
        </w:rPr>
      </w:pPr>
      <w:ins w:id="57" w:author="fgrandva" w:date="2015-03-19T11:39:00Z">
        <w:r w:rsidRPr="00174784">
          <w:rPr>
            <w:rFonts w:ascii="Times New Roman" w:eastAsia="Times New Roman" w:hAnsi="Times New Roman"/>
            <w:szCs w:val="24"/>
            <w:lang w:val="en-US"/>
          </w:rPr>
          <w:t>Intelligent and patented group policy engine</w:t>
        </w:r>
      </w:ins>
    </w:p>
    <w:p w:rsidR="00A861EA" w:rsidRPr="00174784" w:rsidRDefault="00A861EA" w:rsidP="00A861EA">
      <w:pPr>
        <w:numPr>
          <w:ilvl w:val="0"/>
          <w:numId w:val="31"/>
        </w:numPr>
        <w:spacing w:before="100" w:beforeAutospacing="1" w:after="100" w:afterAutospacing="1"/>
        <w:jc w:val="left"/>
        <w:rPr>
          <w:ins w:id="58" w:author="fgrandva" w:date="2015-03-19T11:39:00Z"/>
          <w:rFonts w:ascii="Times New Roman" w:eastAsia="Times New Roman" w:hAnsi="Times New Roman"/>
          <w:szCs w:val="24"/>
          <w:lang w:val="en-US"/>
        </w:rPr>
      </w:pPr>
      <w:ins w:id="59" w:author="fgrandva" w:date="2015-03-19T11:39:00Z">
        <w:r w:rsidRPr="00174784">
          <w:rPr>
            <w:rFonts w:ascii="Times New Roman" w:eastAsia="Times New Roman" w:hAnsi="Times New Roman"/>
            <w:szCs w:val="24"/>
            <w:lang w:val="en-US"/>
          </w:rPr>
          <w:t>Supports multiple concurrent active power policy types at multiple hierarchy levels</w:t>
        </w:r>
      </w:ins>
    </w:p>
    <w:p w:rsidR="00A861EA" w:rsidRPr="00174784" w:rsidRDefault="00A861EA" w:rsidP="00A861EA">
      <w:pPr>
        <w:numPr>
          <w:ilvl w:val="0"/>
          <w:numId w:val="31"/>
        </w:numPr>
        <w:spacing w:before="100" w:beforeAutospacing="1" w:after="100" w:afterAutospacing="1"/>
        <w:jc w:val="left"/>
        <w:rPr>
          <w:ins w:id="60" w:author="fgrandva" w:date="2015-03-19T11:39:00Z"/>
          <w:rFonts w:ascii="Times New Roman" w:eastAsia="Times New Roman" w:hAnsi="Times New Roman"/>
          <w:szCs w:val="24"/>
          <w:lang w:val="en-US"/>
        </w:rPr>
      </w:pPr>
      <w:ins w:id="61" w:author="fgrandva" w:date="2015-03-19T11:39:00Z">
        <w:r w:rsidRPr="00174784">
          <w:rPr>
            <w:rFonts w:ascii="Times New Roman" w:eastAsia="Times New Roman" w:hAnsi="Times New Roman"/>
            <w:szCs w:val="24"/>
            <w:lang w:val="en-US"/>
          </w:rPr>
          <w:t>Accepts workload priority as policy directive</w:t>
        </w:r>
      </w:ins>
    </w:p>
    <w:p w:rsidR="00A861EA" w:rsidRPr="00174784" w:rsidRDefault="00A861EA" w:rsidP="00A861EA">
      <w:pPr>
        <w:numPr>
          <w:ilvl w:val="0"/>
          <w:numId w:val="31"/>
        </w:numPr>
        <w:spacing w:before="100" w:beforeAutospacing="1" w:after="100" w:afterAutospacing="1"/>
        <w:jc w:val="left"/>
        <w:rPr>
          <w:ins w:id="62" w:author="fgrandva" w:date="2015-03-19T11:39:00Z"/>
          <w:rFonts w:ascii="Times New Roman" w:eastAsia="Times New Roman" w:hAnsi="Times New Roman"/>
          <w:szCs w:val="24"/>
          <w:lang w:val="en-US"/>
        </w:rPr>
      </w:pPr>
      <w:ins w:id="63" w:author="fgrandva" w:date="2015-03-19T11:39:00Z">
        <w:r w:rsidRPr="00174784">
          <w:rPr>
            <w:rFonts w:ascii="Times New Roman" w:eastAsia="Times New Roman" w:hAnsi="Times New Roman"/>
            <w:szCs w:val="24"/>
            <w:lang w:val="en-US"/>
          </w:rPr>
          <w:t>Allows scheduling of policies including power capping, by time of day and/or day of week</w:t>
        </w:r>
      </w:ins>
    </w:p>
    <w:p w:rsidR="00A861EA" w:rsidRPr="00174784" w:rsidRDefault="00A861EA" w:rsidP="00A861EA">
      <w:pPr>
        <w:numPr>
          <w:ilvl w:val="0"/>
          <w:numId w:val="31"/>
        </w:numPr>
        <w:spacing w:before="100" w:beforeAutospacing="1" w:after="100" w:afterAutospacing="1"/>
        <w:jc w:val="left"/>
        <w:rPr>
          <w:ins w:id="64" w:author="fgrandva" w:date="2015-03-19T11:39:00Z"/>
          <w:rFonts w:ascii="Times New Roman" w:eastAsia="Times New Roman" w:hAnsi="Times New Roman"/>
          <w:szCs w:val="24"/>
          <w:lang w:val="en-US"/>
        </w:rPr>
      </w:pPr>
      <w:ins w:id="65" w:author="fgrandva" w:date="2015-03-19T11:39:00Z">
        <w:r w:rsidRPr="00174784">
          <w:rPr>
            <w:rFonts w:ascii="Times New Roman" w:eastAsia="Times New Roman" w:hAnsi="Times New Roman"/>
            <w:szCs w:val="24"/>
            <w:lang w:val="en-US"/>
          </w:rPr>
          <w:t>Maintains group power capping while dynamically adapting to changing server loads</w:t>
        </w:r>
      </w:ins>
    </w:p>
    <w:p w:rsidR="00A861EA" w:rsidRPr="00174784" w:rsidRDefault="00A861EA" w:rsidP="00A861EA">
      <w:pPr>
        <w:numPr>
          <w:ilvl w:val="0"/>
          <w:numId w:val="31"/>
        </w:numPr>
        <w:spacing w:before="100" w:beforeAutospacing="1" w:after="100" w:afterAutospacing="1"/>
        <w:jc w:val="left"/>
        <w:rPr>
          <w:ins w:id="66" w:author="fgrandva" w:date="2015-03-19T11:39:00Z"/>
          <w:rFonts w:ascii="Times New Roman" w:eastAsia="Times New Roman" w:hAnsi="Times New Roman"/>
          <w:szCs w:val="24"/>
          <w:lang w:val="en-US"/>
        </w:rPr>
      </w:pPr>
      <w:ins w:id="67" w:author="fgrandva" w:date="2015-03-19T11:39:00Z">
        <w:r w:rsidRPr="00174784">
          <w:rPr>
            <w:rFonts w:ascii="Times New Roman" w:eastAsia="Times New Roman" w:hAnsi="Times New Roman"/>
            <w:szCs w:val="24"/>
            <w:lang w:val="en-US"/>
          </w:rPr>
          <w:t>Intel® Node Manager 2.0 support for memory power limiting and dynamic core allocation</w:t>
        </w:r>
      </w:ins>
    </w:p>
    <w:p w:rsidR="00A861EA" w:rsidRPr="00174784" w:rsidRDefault="00A861EA" w:rsidP="00A861EA">
      <w:pPr>
        <w:spacing w:before="100" w:beforeAutospacing="1" w:after="100" w:afterAutospacing="1"/>
        <w:jc w:val="left"/>
        <w:rPr>
          <w:ins w:id="68" w:author="fgrandva" w:date="2015-03-19T11:39:00Z"/>
          <w:rFonts w:ascii="Times New Roman" w:eastAsia="Times New Roman" w:hAnsi="Times New Roman"/>
          <w:szCs w:val="24"/>
          <w:lang w:val="en-US"/>
        </w:rPr>
      </w:pPr>
      <w:ins w:id="69" w:author="fgrandva" w:date="2015-03-19T11:39:00Z">
        <w:r w:rsidRPr="00174784">
          <w:rPr>
            <w:rFonts w:ascii="Times New Roman" w:eastAsia="Times New Roman" w:hAnsi="Times New Roman"/>
            <w:b/>
            <w:bCs/>
            <w:szCs w:val="24"/>
            <w:lang w:val="en-US"/>
          </w:rPr>
          <w:t>Agent-less</w:t>
        </w:r>
      </w:ins>
    </w:p>
    <w:p w:rsidR="00A861EA" w:rsidRPr="00174784" w:rsidRDefault="00A861EA" w:rsidP="00A861EA">
      <w:pPr>
        <w:numPr>
          <w:ilvl w:val="0"/>
          <w:numId w:val="32"/>
        </w:numPr>
        <w:spacing w:before="100" w:beforeAutospacing="1" w:after="100" w:afterAutospacing="1"/>
        <w:jc w:val="left"/>
        <w:rPr>
          <w:ins w:id="70" w:author="fgrandva" w:date="2015-03-19T11:39:00Z"/>
          <w:rFonts w:ascii="Times New Roman" w:eastAsia="Times New Roman" w:hAnsi="Times New Roman"/>
          <w:szCs w:val="24"/>
          <w:lang w:val="en-US"/>
        </w:rPr>
      </w:pPr>
      <w:ins w:id="71" w:author="fgrandva" w:date="2015-03-19T11:39:00Z">
        <w:r w:rsidRPr="00174784">
          <w:rPr>
            <w:rFonts w:ascii="Times New Roman" w:eastAsia="Times New Roman" w:hAnsi="Times New Roman"/>
            <w:szCs w:val="24"/>
            <w:lang w:val="en-US"/>
          </w:rPr>
          <w:t>Does not require installation of any software agents on managed nodes</w:t>
        </w:r>
      </w:ins>
    </w:p>
    <w:p w:rsidR="00A861EA" w:rsidRPr="00174784" w:rsidRDefault="00A861EA" w:rsidP="00A861EA">
      <w:pPr>
        <w:spacing w:before="100" w:beforeAutospacing="1" w:after="100" w:afterAutospacing="1"/>
        <w:jc w:val="left"/>
        <w:rPr>
          <w:ins w:id="72" w:author="fgrandva" w:date="2015-03-19T11:39:00Z"/>
          <w:rFonts w:ascii="Times New Roman" w:eastAsia="Times New Roman" w:hAnsi="Times New Roman"/>
          <w:szCs w:val="24"/>
          <w:lang w:val="en-US"/>
        </w:rPr>
      </w:pPr>
      <w:ins w:id="73" w:author="fgrandva" w:date="2015-03-19T11:39:00Z">
        <w:r w:rsidRPr="00174784">
          <w:rPr>
            <w:rFonts w:ascii="Times New Roman" w:eastAsia="Times New Roman" w:hAnsi="Times New Roman"/>
            <w:b/>
            <w:bCs/>
            <w:szCs w:val="24"/>
            <w:lang w:val="en-US"/>
          </w:rPr>
          <w:t>Easy integration and coexistence</w:t>
        </w:r>
      </w:ins>
    </w:p>
    <w:p w:rsidR="00A861EA" w:rsidRPr="00174784" w:rsidRDefault="00A861EA" w:rsidP="00A861EA">
      <w:pPr>
        <w:numPr>
          <w:ilvl w:val="0"/>
          <w:numId w:val="33"/>
        </w:numPr>
        <w:spacing w:before="100" w:beforeAutospacing="1" w:after="100" w:afterAutospacing="1"/>
        <w:jc w:val="left"/>
        <w:rPr>
          <w:ins w:id="74" w:author="fgrandva" w:date="2015-03-19T11:39:00Z"/>
          <w:rFonts w:ascii="Times New Roman" w:eastAsia="Times New Roman" w:hAnsi="Times New Roman"/>
          <w:szCs w:val="24"/>
          <w:lang w:val="en-US"/>
        </w:rPr>
      </w:pPr>
      <w:ins w:id="75" w:author="fgrandva" w:date="2015-03-19T11:39:00Z">
        <w:r w:rsidRPr="00174784">
          <w:rPr>
            <w:rFonts w:ascii="Times New Roman" w:eastAsia="Times New Roman" w:hAnsi="Times New Roman"/>
            <w:szCs w:val="24"/>
            <w:lang w:val="en-US"/>
          </w:rPr>
          <w:t>Device inventory prescan using IP ranges</w:t>
        </w:r>
      </w:ins>
    </w:p>
    <w:p w:rsidR="00A861EA" w:rsidRPr="00174784" w:rsidRDefault="00A861EA" w:rsidP="00A861EA">
      <w:pPr>
        <w:numPr>
          <w:ilvl w:val="0"/>
          <w:numId w:val="33"/>
        </w:numPr>
        <w:spacing w:before="100" w:beforeAutospacing="1" w:after="100" w:afterAutospacing="1"/>
        <w:jc w:val="left"/>
        <w:rPr>
          <w:ins w:id="76" w:author="fgrandva" w:date="2015-03-19T11:39:00Z"/>
          <w:rFonts w:ascii="Times New Roman" w:eastAsia="Times New Roman" w:hAnsi="Times New Roman"/>
          <w:szCs w:val="24"/>
          <w:lang w:val="en-US"/>
        </w:rPr>
      </w:pPr>
      <w:ins w:id="77" w:author="fgrandva" w:date="2015-03-19T11:39:00Z">
        <w:r w:rsidRPr="00174784">
          <w:rPr>
            <w:rFonts w:ascii="Times New Roman" w:eastAsia="Times New Roman" w:hAnsi="Times New Roman"/>
            <w:szCs w:val="24"/>
            <w:lang w:val="en-US"/>
          </w:rPr>
          <w:t>Exposes high-level Web Services Description Language (WSDL) APIs</w:t>
        </w:r>
      </w:ins>
    </w:p>
    <w:p w:rsidR="00A861EA" w:rsidRPr="00174784" w:rsidRDefault="00A861EA" w:rsidP="00A861EA">
      <w:pPr>
        <w:numPr>
          <w:ilvl w:val="0"/>
          <w:numId w:val="33"/>
        </w:numPr>
        <w:spacing w:before="100" w:beforeAutospacing="1" w:after="100" w:afterAutospacing="1"/>
        <w:jc w:val="left"/>
        <w:rPr>
          <w:ins w:id="78" w:author="fgrandva" w:date="2015-03-19T11:39:00Z"/>
          <w:rFonts w:ascii="Times New Roman" w:eastAsia="Times New Roman" w:hAnsi="Times New Roman"/>
          <w:szCs w:val="24"/>
          <w:lang w:val="en-US"/>
        </w:rPr>
      </w:pPr>
      <w:ins w:id="79" w:author="fgrandva" w:date="2015-03-19T11:39:00Z">
        <w:r w:rsidRPr="00174784">
          <w:rPr>
            <w:rFonts w:ascii="Times New Roman" w:eastAsia="Times New Roman" w:hAnsi="Times New Roman"/>
            <w:szCs w:val="24"/>
            <w:lang w:val="en-US"/>
          </w:rPr>
          <w:t>Can reside on an independent management server or coexist with ISV product on same server</w:t>
        </w:r>
      </w:ins>
    </w:p>
    <w:p w:rsidR="00A861EA" w:rsidRPr="00174784" w:rsidRDefault="00A861EA" w:rsidP="00A861EA">
      <w:pPr>
        <w:numPr>
          <w:ilvl w:val="0"/>
          <w:numId w:val="33"/>
        </w:numPr>
        <w:spacing w:before="100" w:beforeAutospacing="1" w:after="100" w:afterAutospacing="1"/>
        <w:jc w:val="left"/>
        <w:rPr>
          <w:ins w:id="80" w:author="fgrandva" w:date="2015-03-19T11:39:00Z"/>
          <w:rFonts w:ascii="Times New Roman" w:eastAsia="Times New Roman" w:hAnsi="Times New Roman"/>
          <w:szCs w:val="24"/>
          <w:lang w:val="en-US"/>
        </w:rPr>
      </w:pPr>
      <w:ins w:id="81" w:author="fgrandva" w:date="2015-03-19T11:39:00Z">
        <w:r w:rsidRPr="00174784">
          <w:rPr>
            <w:rFonts w:ascii="Times New Roman" w:eastAsia="Times New Roman" w:hAnsi="Times New Roman"/>
            <w:szCs w:val="24"/>
            <w:lang w:val="en-US"/>
          </w:rPr>
          <w:t>Power thermal aware scheduling: airflow and outlet temperature modeling (OEM-dependent)</w:t>
        </w:r>
      </w:ins>
    </w:p>
    <w:p w:rsidR="00A861EA" w:rsidRPr="00174784" w:rsidRDefault="00A861EA" w:rsidP="00A861EA">
      <w:pPr>
        <w:numPr>
          <w:ilvl w:val="0"/>
          <w:numId w:val="33"/>
        </w:numPr>
        <w:spacing w:before="100" w:beforeAutospacing="1" w:after="100" w:afterAutospacing="1"/>
        <w:jc w:val="left"/>
        <w:rPr>
          <w:ins w:id="82" w:author="fgrandva" w:date="2015-03-19T11:39:00Z"/>
          <w:rFonts w:ascii="Times New Roman" w:eastAsia="Times New Roman" w:hAnsi="Times New Roman"/>
          <w:szCs w:val="24"/>
          <w:lang w:val="en-US"/>
        </w:rPr>
      </w:pPr>
      <w:ins w:id="83" w:author="fgrandva" w:date="2015-03-19T11:39:00Z">
        <w:r w:rsidRPr="00174784">
          <w:rPr>
            <w:rFonts w:ascii="Times New Roman" w:eastAsia="Times New Roman" w:hAnsi="Times New Roman"/>
            <w:szCs w:val="24"/>
            <w:lang w:val="en-US"/>
          </w:rPr>
          <w:t>Outlet temperature sensor (OEM-dependent)</w:t>
        </w:r>
      </w:ins>
    </w:p>
    <w:p w:rsidR="00A861EA" w:rsidRPr="00174784" w:rsidRDefault="00A861EA" w:rsidP="00A861EA">
      <w:pPr>
        <w:spacing w:before="100" w:beforeAutospacing="1" w:after="100" w:afterAutospacing="1"/>
        <w:jc w:val="left"/>
        <w:rPr>
          <w:ins w:id="84" w:author="fgrandva" w:date="2015-03-19T11:39:00Z"/>
          <w:rFonts w:ascii="Times New Roman" w:eastAsia="Times New Roman" w:hAnsi="Times New Roman"/>
          <w:szCs w:val="24"/>
          <w:lang w:val="en-US"/>
        </w:rPr>
      </w:pPr>
      <w:ins w:id="85" w:author="fgrandva" w:date="2015-03-19T11:39:00Z">
        <w:r w:rsidRPr="00174784">
          <w:rPr>
            <w:rFonts w:ascii="Times New Roman" w:eastAsia="Times New Roman" w:hAnsi="Times New Roman"/>
            <w:b/>
            <w:bCs/>
            <w:szCs w:val="24"/>
            <w:lang w:val="en-US"/>
          </w:rPr>
          <w:t>Scalability</w:t>
        </w:r>
      </w:ins>
    </w:p>
    <w:p w:rsidR="00A861EA" w:rsidRPr="00174784" w:rsidRDefault="00A861EA" w:rsidP="00A861EA">
      <w:pPr>
        <w:numPr>
          <w:ilvl w:val="0"/>
          <w:numId w:val="34"/>
        </w:numPr>
        <w:spacing w:before="100" w:beforeAutospacing="1" w:after="100" w:afterAutospacing="1"/>
        <w:jc w:val="left"/>
        <w:rPr>
          <w:ins w:id="86" w:author="fgrandva" w:date="2015-03-19T11:39:00Z"/>
          <w:rFonts w:ascii="Times New Roman" w:eastAsia="Times New Roman" w:hAnsi="Times New Roman"/>
          <w:szCs w:val="24"/>
          <w:lang w:val="en-US"/>
        </w:rPr>
      </w:pPr>
      <w:ins w:id="87" w:author="fgrandva" w:date="2015-03-19T11:39:00Z">
        <w:r w:rsidRPr="00174784">
          <w:rPr>
            <w:rFonts w:ascii="Times New Roman" w:eastAsia="Times New Roman" w:hAnsi="Times New Roman"/>
            <w:szCs w:val="24"/>
            <w:lang w:val="en-US"/>
          </w:rPr>
          <w:lastRenderedPageBreak/>
          <w:t>Manages tens of thousands of servers</w:t>
        </w:r>
      </w:ins>
    </w:p>
    <w:p w:rsidR="00A861EA" w:rsidRPr="00174784" w:rsidRDefault="00A861EA" w:rsidP="00A861EA">
      <w:pPr>
        <w:spacing w:before="100" w:beforeAutospacing="1" w:after="100" w:afterAutospacing="1"/>
        <w:jc w:val="left"/>
        <w:rPr>
          <w:ins w:id="88" w:author="fgrandva" w:date="2015-03-19T11:39:00Z"/>
          <w:rFonts w:ascii="Times New Roman" w:eastAsia="Times New Roman" w:hAnsi="Times New Roman"/>
          <w:szCs w:val="24"/>
          <w:lang w:val="en-US"/>
        </w:rPr>
      </w:pPr>
      <w:ins w:id="89" w:author="fgrandva" w:date="2015-03-19T11:39:00Z">
        <w:r w:rsidRPr="00174784">
          <w:rPr>
            <w:rFonts w:ascii="Times New Roman" w:eastAsia="Times New Roman" w:hAnsi="Times New Roman"/>
            <w:b/>
            <w:bCs/>
            <w:szCs w:val="24"/>
            <w:lang w:val="en-US"/>
          </w:rPr>
          <w:t>Security</w:t>
        </w:r>
      </w:ins>
    </w:p>
    <w:p w:rsidR="00A861EA" w:rsidRPr="00174784" w:rsidRDefault="00A861EA" w:rsidP="00A861EA">
      <w:pPr>
        <w:numPr>
          <w:ilvl w:val="0"/>
          <w:numId w:val="35"/>
        </w:numPr>
        <w:spacing w:before="100" w:beforeAutospacing="1" w:after="100" w:afterAutospacing="1"/>
        <w:jc w:val="left"/>
        <w:rPr>
          <w:ins w:id="90" w:author="fgrandva" w:date="2015-03-19T11:39:00Z"/>
          <w:rFonts w:ascii="Times New Roman" w:eastAsia="Times New Roman" w:hAnsi="Times New Roman"/>
          <w:szCs w:val="24"/>
          <w:lang w:val="en-US"/>
        </w:rPr>
      </w:pPr>
      <w:ins w:id="91" w:author="fgrandva" w:date="2015-03-19T11:39:00Z">
        <w:r w:rsidRPr="00174784">
          <w:rPr>
            <w:rFonts w:ascii="Times New Roman" w:eastAsia="Times New Roman" w:hAnsi="Times New Roman"/>
            <w:szCs w:val="24"/>
            <w:lang w:val="en-US"/>
          </w:rPr>
          <w:t>Secured APIs</w:t>
        </w:r>
      </w:ins>
    </w:p>
    <w:p w:rsidR="00A861EA" w:rsidRPr="00174784" w:rsidRDefault="00A861EA" w:rsidP="00A861EA">
      <w:pPr>
        <w:numPr>
          <w:ilvl w:val="0"/>
          <w:numId w:val="35"/>
        </w:numPr>
        <w:spacing w:before="100" w:beforeAutospacing="1" w:after="100" w:afterAutospacing="1"/>
        <w:jc w:val="left"/>
        <w:rPr>
          <w:ins w:id="92" w:author="fgrandva" w:date="2015-03-19T11:39:00Z"/>
          <w:rFonts w:ascii="Times New Roman" w:eastAsia="Times New Roman" w:hAnsi="Times New Roman"/>
          <w:szCs w:val="24"/>
          <w:lang w:val="en-US"/>
        </w:rPr>
      </w:pPr>
      <w:ins w:id="93" w:author="fgrandva" w:date="2015-03-19T11:39:00Z">
        <w:r w:rsidRPr="00174784">
          <w:rPr>
            <w:rFonts w:ascii="Times New Roman" w:eastAsia="Times New Roman" w:hAnsi="Times New Roman"/>
            <w:szCs w:val="24"/>
            <w:lang w:val="en-US"/>
          </w:rPr>
          <w:t>Secured communication with managed nodes</w:t>
        </w:r>
      </w:ins>
    </w:p>
    <w:p w:rsidR="00A861EA" w:rsidRPr="00174784" w:rsidRDefault="00A861EA" w:rsidP="00A861EA">
      <w:pPr>
        <w:numPr>
          <w:ilvl w:val="0"/>
          <w:numId w:val="35"/>
        </w:numPr>
        <w:spacing w:before="100" w:beforeAutospacing="1" w:after="100" w:afterAutospacing="1"/>
        <w:jc w:val="left"/>
        <w:rPr>
          <w:ins w:id="94" w:author="fgrandva" w:date="2015-03-19T11:39:00Z"/>
          <w:rFonts w:ascii="Times New Roman" w:eastAsia="Times New Roman" w:hAnsi="Times New Roman"/>
          <w:szCs w:val="24"/>
          <w:lang w:val="en-US"/>
        </w:rPr>
      </w:pPr>
      <w:ins w:id="95" w:author="fgrandva" w:date="2015-03-19T11:39:00Z">
        <w:r w:rsidRPr="00174784">
          <w:rPr>
            <w:rFonts w:ascii="Times New Roman" w:eastAsia="Times New Roman" w:hAnsi="Times New Roman"/>
            <w:szCs w:val="24"/>
            <w:lang w:val="en-US"/>
          </w:rPr>
          <w:t>Encryption of all sensitive data</w:t>
        </w:r>
      </w:ins>
    </w:p>
    <w:p w:rsidR="00A861EA" w:rsidRDefault="00A861EA" w:rsidP="00A861EA">
      <w:pPr>
        <w:rPr>
          <w:ins w:id="96" w:author="fgrandva" w:date="2015-03-19T11:39:00Z"/>
        </w:rPr>
      </w:pPr>
    </w:p>
    <w:p w:rsidR="00A861EA" w:rsidRPr="00745040" w:rsidRDefault="00A861EA" w:rsidP="008C7631">
      <w:pPr>
        <w:rPr>
          <w:lang w:val="en-US"/>
        </w:rPr>
      </w:pPr>
    </w:p>
    <w:p w:rsidR="00BF6967" w:rsidRPr="00745040" w:rsidRDefault="008C7631" w:rsidP="008C7631">
      <w:pPr>
        <w:rPr>
          <w:lang w:val="en-US"/>
        </w:rPr>
      </w:pPr>
      <w:r w:rsidRPr="00723285">
        <w:rPr>
          <w:noProof/>
          <w:lang w:val="en-US"/>
        </w:rPr>
        <w:drawing>
          <wp:inline distT="0" distB="0" distL="0" distR="0" wp14:anchorId="04221FA2" wp14:editId="2C2439BB">
            <wp:extent cx="5943600" cy="1856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56105"/>
                    </a:xfrm>
                    <a:prstGeom prst="rect">
                      <a:avLst/>
                    </a:prstGeom>
                  </pic:spPr>
                </pic:pic>
              </a:graphicData>
            </a:graphic>
          </wp:inline>
        </w:drawing>
      </w:r>
      <w:r w:rsidRPr="00745040">
        <w:rPr>
          <w:lang w:val="en-US"/>
        </w:rPr>
        <w:t xml:space="preserve"> </w:t>
      </w:r>
    </w:p>
    <w:p w:rsidR="00BF6967" w:rsidRPr="00745040" w:rsidRDefault="00BF6967">
      <w:pPr>
        <w:jc w:val="left"/>
        <w:rPr>
          <w:rFonts w:ascii="Calibri" w:eastAsia="MS ????" w:hAnsi="Calibri" w:cs="Calibri"/>
          <w:b/>
          <w:bCs/>
          <w:color w:val="4F81BD"/>
          <w:sz w:val="26"/>
          <w:szCs w:val="26"/>
          <w:lang w:val="en-US"/>
        </w:rPr>
      </w:pPr>
      <w:r w:rsidRPr="00745040">
        <w:rPr>
          <w:lang w:val="en-US"/>
        </w:rPr>
        <w:br w:type="page"/>
      </w:r>
    </w:p>
    <w:p w:rsidR="00BF6967" w:rsidRPr="00745040" w:rsidRDefault="00BF6967" w:rsidP="00526019">
      <w:pPr>
        <w:pStyle w:val="Heading2"/>
        <w:numPr>
          <w:ilvl w:val="1"/>
          <w:numId w:val="10"/>
        </w:numPr>
        <w:rPr>
          <w:lang w:val="en-US"/>
        </w:rPr>
      </w:pPr>
      <w:bookmarkStart w:id="97" w:name="_Toc414529895"/>
      <w:r w:rsidRPr="00745040">
        <w:rPr>
          <w:lang w:val="en-US"/>
        </w:rPr>
        <w:lastRenderedPageBreak/>
        <w:t>Results</w:t>
      </w:r>
      <w:bookmarkEnd w:id="97"/>
    </w:p>
    <w:p w:rsidR="00D6664A" w:rsidRPr="00745040" w:rsidRDefault="00D6664A" w:rsidP="008C7631">
      <w:pPr>
        <w:rPr>
          <w:lang w:val="en-US"/>
        </w:rPr>
      </w:pPr>
    </w:p>
    <w:p w:rsidR="00726BBA" w:rsidRPr="00745040" w:rsidRDefault="00726BBA" w:rsidP="00726BBA">
      <w:pPr>
        <w:rPr>
          <w:lang w:val="en-US"/>
        </w:rPr>
      </w:pPr>
      <w:r w:rsidRPr="00745040">
        <w:rPr>
          <w:lang w:val="en-US"/>
        </w:rPr>
        <w:t>Tera results are the consolidation of Tera-Gen, Tera-Sort and Tera-Validate as the details level did not provide any additional/relevant information for CPU best choice</w:t>
      </w:r>
      <w:r w:rsidR="003B4DA1" w:rsidRPr="00745040">
        <w:rPr>
          <w:lang w:val="en-US"/>
        </w:rPr>
        <w:t xml:space="preserve">. </w:t>
      </w:r>
      <w:r w:rsidRPr="00745040">
        <w:rPr>
          <w:lang w:val="en-US"/>
        </w:rPr>
        <w:t>The second section of the benchmark address</w:t>
      </w:r>
      <w:r w:rsidR="003B4DA1" w:rsidRPr="00745040">
        <w:rPr>
          <w:lang w:val="en-US"/>
        </w:rPr>
        <w:t>es</w:t>
      </w:r>
      <w:r w:rsidRPr="00745040">
        <w:rPr>
          <w:lang w:val="en-US"/>
        </w:rPr>
        <w:t xml:space="preserve"> the Networks, HDD and other aspects of the solution.</w:t>
      </w:r>
    </w:p>
    <w:p w:rsidR="00BF6967" w:rsidRPr="00745040" w:rsidRDefault="00BF6967" w:rsidP="00BF6967">
      <w:pPr>
        <w:pStyle w:val="Heading3"/>
        <w:rPr>
          <w:lang w:val="en-US"/>
        </w:rPr>
      </w:pPr>
      <w:bookmarkStart w:id="98" w:name="_Toc414529896"/>
      <w:r w:rsidRPr="00745040">
        <w:rPr>
          <w:lang w:val="en-US"/>
        </w:rPr>
        <w:t>Tera</w:t>
      </w:r>
      <w:r w:rsidR="00277204" w:rsidRPr="00745040">
        <w:rPr>
          <w:lang w:val="en-US"/>
        </w:rPr>
        <w:t xml:space="preserve"> Results for CPU</w:t>
      </w:r>
      <w:bookmarkEnd w:id="98"/>
    </w:p>
    <w:p w:rsidR="00BF6967" w:rsidRPr="00745040" w:rsidRDefault="00BF6967" w:rsidP="00BF6967">
      <w:pPr>
        <w:rPr>
          <w:lang w:val="en-US"/>
        </w:rPr>
      </w:pPr>
    </w:p>
    <w:p w:rsidR="00277204" w:rsidRPr="00745040" w:rsidRDefault="00277204" w:rsidP="00BF6967">
      <w:pPr>
        <w:rPr>
          <w:lang w:val="en-US"/>
        </w:rPr>
      </w:pPr>
      <w:r w:rsidRPr="00723285">
        <w:rPr>
          <w:noProof/>
          <w:lang w:val="en-US"/>
        </w:rPr>
        <w:drawing>
          <wp:inline distT="0" distB="0" distL="0" distR="0" wp14:anchorId="04C79766" wp14:editId="7807DD12">
            <wp:extent cx="5181600" cy="3726526"/>
            <wp:effectExtent l="0" t="0" r="0" b="7620"/>
            <wp:docPr id="1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1"/>
                    <a:stretch>
                      <a:fillRect/>
                    </a:stretch>
                  </pic:blipFill>
                  <pic:spPr>
                    <a:xfrm>
                      <a:off x="0" y="0"/>
                      <a:ext cx="5181600" cy="3726526"/>
                    </a:xfrm>
                    <a:prstGeom prst="rect">
                      <a:avLst/>
                    </a:prstGeom>
                  </pic:spPr>
                </pic:pic>
              </a:graphicData>
            </a:graphic>
          </wp:inline>
        </w:drawing>
      </w:r>
    </w:p>
    <w:p w:rsidR="00277204" w:rsidRPr="00745040" w:rsidRDefault="00277204" w:rsidP="00BF6967">
      <w:pPr>
        <w:rPr>
          <w:lang w:val="en-US"/>
        </w:rPr>
      </w:pPr>
    </w:p>
    <w:p w:rsidR="00F3572A" w:rsidRPr="00745040" w:rsidRDefault="00277204" w:rsidP="00BF6967">
      <w:pPr>
        <w:rPr>
          <w:lang w:val="en-US"/>
        </w:rPr>
      </w:pPr>
      <w:r w:rsidRPr="00745040">
        <w:rPr>
          <w:lang w:val="en-US"/>
        </w:rPr>
        <w:t>The baseline is E5-2660 v2, the E5-2690 v2 is clearly the best choice from a time to complete perspective.</w:t>
      </w:r>
    </w:p>
    <w:p w:rsidR="00277204" w:rsidRPr="00745040" w:rsidRDefault="00726BBA" w:rsidP="00BF6967">
      <w:pPr>
        <w:rPr>
          <w:lang w:val="en-US"/>
        </w:rPr>
      </w:pPr>
      <w:r w:rsidRPr="00745040">
        <w:rPr>
          <w:lang w:val="en-US"/>
        </w:rPr>
        <w:t xml:space="preserve"> Completing jobs in the shortest time returns the system to idle</w:t>
      </w:r>
      <w:r w:rsidR="003B4DA1" w:rsidRPr="00745040">
        <w:rPr>
          <w:lang w:val="en-US"/>
        </w:rPr>
        <w:t>,</w:t>
      </w:r>
      <w:r w:rsidRPr="00745040">
        <w:rPr>
          <w:lang w:val="en-US"/>
        </w:rPr>
        <w:t xml:space="preserve"> reducing the runtime power using C states or run one or more additional tasks.</w:t>
      </w:r>
    </w:p>
    <w:p w:rsidR="00277204" w:rsidRPr="00745040" w:rsidRDefault="00277204" w:rsidP="00BF6967">
      <w:pPr>
        <w:rPr>
          <w:lang w:val="en-US"/>
        </w:rPr>
      </w:pPr>
      <w:r w:rsidRPr="00723285">
        <w:rPr>
          <w:noProof/>
          <w:lang w:val="en-US"/>
        </w:rPr>
        <w:lastRenderedPageBreak/>
        <w:drawing>
          <wp:inline distT="0" distB="0" distL="0" distR="0" wp14:anchorId="60B90482" wp14:editId="34EECA91">
            <wp:extent cx="5181600" cy="3742266"/>
            <wp:effectExtent l="0" t="0" r="0" b="0"/>
            <wp:docPr id="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2"/>
                    <a:stretch>
                      <a:fillRect/>
                    </a:stretch>
                  </pic:blipFill>
                  <pic:spPr>
                    <a:xfrm>
                      <a:off x="0" y="0"/>
                      <a:ext cx="5181600" cy="3742266"/>
                    </a:xfrm>
                    <a:prstGeom prst="rect">
                      <a:avLst/>
                    </a:prstGeom>
                  </pic:spPr>
                </pic:pic>
              </a:graphicData>
            </a:graphic>
          </wp:inline>
        </w:drawing>
      </w:r>
    </w:p>
    <w:p w:rsidR="00277204" w:rsidRPr="00745040" w:rsidRDefault="00277204" w:rsidP="00BF6967">
      <w:pPr>
        <w:rPr>
          <w:lang w:val="en-US"/>
        </w:rPr>
      </w:pPr>
    </w:p>
    <w:p w:rsidR="00A861EA" w:rsidRDefault="00A861EA" w:rsidP="00A861EA">
      <w:pPr>
        <w:rPr>
          <w:ins w:id="99" w:author="fgrandva" w:date="2015-03-19T11:40:00Z"/>
        </w:rPr>
      </w:pPr>
      <w:ins w:id="100" w:author="fgrandva" w:date="2015-03-19T11:40:00Z">
        <w:r>
          <w:t>This CPU time perspective is interesting to study the effect of high-frequency CPU and power consumption.</w:t>
        </w:r>
      </w:ins>
    </w:p>
    <w:p w:rsidR="00A861EA" w:rsidRDefault="00A861EA" w:rsidP="00A861EA">
      <w:pPr>
        <w:rPr>
          <w:ins w:id="101" w:author="fgrandva" w:date="2015-03-19T11:40:00Z"/>
        </w:rPr>
      </w:pPr>
      <w:ins w:id="102" w:author="fgrandva" w:date="2015-03-19T11:40:00Z">
        <w:r>
          <w:t>From an energy/CPU time ratio perspective, E5-2667 v2 is the best, showing about same power consumption for up to 33% less CPU time than the E5-2660 v2 ! while the E5-2690 show the minimum power consumption, he score up to 20% less CPU time.</w:t>
        </w:r>
      </w:ins>
    </w:p>
    <w:p w:rsidR="00277204" w:rsidRPr="00745040" w:rsidDel="00A861EA" w:rsidRDefault="00277204" w:rsidP="00BF6967">
      <w:pPr>
        <w:rPr>
          <w:del w:id="103" w:author="fgrandva" w:date="2015-03-19T11:40:00Z"/>
          <w:lang w:val="en-US"/>
        </w:rPr>
      </w:pPr>
      <w:del w:id="104" w:author="fgrandva" w:date="2015-03-19T11:40:00Z">
        <w:r w:rsidRPr="00745040" w:rsidDel="00A861EA">
          <w:rPr>
            <w:lang w:val="en-US"/>
          </w:rPr>
          <w:delText>From an energy perspective, E5-2667 v2 is the best, showing up to 33% less power consumption than the E5-2660 v2 !</w:delText>
        </w:r>
      </w:del>
    </w:p>
    <w:p w:rsidR="00F3572A" w:rsidRPr="00745040" w:rsidRDefault="00F3572A" w:rsidP="00BF6967">
      <w:pPr>
        <w:rPr>
          <w:lang w:val="en-US"/>
        </w:rPr>
      </w:pPr>
      <w:r w:rsidRPr="00745040">
        <w:rPr>
          <w:lang w:val="en-US"/>
        </w:rPr>
        <w:t>FYI, E5-2660v2 power consumption is: 18.66</w:t>
      </w:r>
    </w:p>
    <w:p w:rsidR="00BF6967" w:rsidRPr="00745040" w:rsidRDefault="00277204" w:rsidP="00BF6967">
      <w:pPr>
        <w:pStyle w:val="Heading3"/>
        <w:rPr>
          <w:lang w:val="en-US"/>
        </w:rPr>
      </w:pPr>
      <w:bookmarkStart w:id="105" w:name="_Toc414529897"/>
      <w:r w:rsidRPr="00745040">
        <w:rPr>
          <w:lang w:val="en-US"/>
        </w:rPr>
        <w:t>Word Count for CPU</w:t>
      </w:r>
      <w:bookmarkEnd w:id="105"/>
    </w:p>
    <w:p w:rsidR="00277204" w:rsidRPr="00745040" w:rsidRDefault="00277204" w:rsidP="00277204">
      <w:pPr>
        <w:rPr>
          <w:lang w:val="en-US"/>
        </w:rPr>
      </w:pPr>
    </w:p>
    <w:p w:rsidR="00BF6967" w:rsidRPr="00745040" w:rsidRDefault="00277204" w:rsidP="00BF6967">
      <w:pPr>
        <w:rPr>
          <w:lang w:val="en-US"/>
        </w:rPr>
      </w:pPr>
      <w:r w:rsidRPr="00723285">
        <w:rPr>
          <w:noProof/>
          <w:lang w:val="en-US"/>
        </w:rPr>
        <w:lastRenderedPageBreak/>
        <w:drawing>
          <wp:inline distT="0" distB="0" distL="0" distR="0" wp14:anchorId="47DDE043" wp14:editId="25F13E09">
            <wp:extent cx="5181600" cy="3732100"/>
            <wp:effectExtent l="0" t="0" r="0" b="1905"/>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stretch>
                      <a:fillRect/>
                    </a:stretch>
                  </pic:blipFill>
                  <pic:spPr>
                    <a:xfrm>
                      <a:off x="0" y="0"/>
                      <a:ext cx="5181600" cy="3732100"/>
                    </a:xfrm>
                    <a:prstGeom prst="rect">
                      <a:avLst/>
                    </a:prstGeom>
                  </pic:spPr>
                </pic:pic>
              </a:graphicData>
            </a:graphic>
          </wp:inline>
        </w:drawing>
      </w:r>
    </w:p>
    <w:p w:rsidR="00277204" w:rsidRPr="00745040" w:rsidRDefault="00277204" w:rsidP="00BF6967">
      <w:pPr>
        <w:rPr>
          <w:lang w:val="en-US"/>
        </w:rPr>
      </w:pPr>
    </w:p>
    <w:p w:rsidR="00277204" w:rsidRPr="00723285" w:rsidRDefault="00935810" w:rsidP="00BF6967">
      <w:pPr>
        <w:rPr>
          <w:lang w:val="en-US"/>
        </w:rPr>
      </w:pPr>
      <w:r w:rsidRPr="00723285">
        <w:rPr>
          <w:lang w:val="en-US"/>
        </w:rPr>
        <w:t>For best time to complete Word-count, E5-2667 v2 / E5-2690 v2 are the best 2 SKUs taking also into account the Energy factor (yellow line, showing 8-9 Kwh less than the E5-2643 v2 by example).</w:t>
      </w:r>
    </w:p>
    <w:p w:rsidR="00BF6967" w:rsidRPr="00745040" w:rsidRDefault="00277204" w:rsidP="00BF6967">
      <w:pPr>
        <w:pStyle w:val="Heading3"/>
        <w:rPr>
          <w:lang w:val="en-US"/>
        </w:rPr>
      </w:pPr>
      <w:bookmarkStart w:id="106" w:name="_Toc414529898"/>
      <w:r w:rsidRPr="00745040">
        <w:rPr>
          <w:lang w:val="en-US"/>
        </w:rPr>
        <w:t>Power Results for CPU</w:t>
      </w:r>
      <w:bookmarkEnd w:id="106"/>
    </w:p>
    <w:p w:rsidR="00BF6967" w:rsidRPr="00745040" w:rsidRDefault="00BF6967" w:rsidP="00BF6967">
      <w:pPr>
        <w:rPr>
          <w:lang w:val="en-US"/>
        </w:rPr>
      </w:pPr>
    </w:p>
    <w:p w:rsidR="00935810" w:rsidRPr="00745040" w:rsidRDefault="00935810" w:rsidP="00BF6967">
      <w:pPr>
        <w:rPr>
          <w:lang w:val="en-US"/>
        </w:rPr>
      </w:pPr>
      <w:r w:rsidRPr="00723285">
        <w:rPr>
          <w:noProof/>
          <w:lang w:val="en-US"/>
        </w:rPr>
        <w:drawing>
          <wp:inline distT="0" distB="0" distL="0" distR="0" wp14:anchorId="32E5B4FD" wp14:editId="315D1FF5">
            <wp:extent cx="5181600" cy="3756178"/>
            <wp:effectExtent l="0" t="0" r="0"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4"/>
                    <a:stretch>
                      <a:fillRect/>
                    </a:stretch>
                  </pic:blipFill>
                  <pic:spPr>
                    <a:xfrm>
                      <a:off x="0" y="0"/>
                      <a:ext cx="5181600" cy="3756178"/>
                    </a:xfrm>
                    <a:prstGeom prst="rect">
                      <a:avLst/>
                    </a:prstGeom>
                  </pic:spPr>
                </pic:pic>
              </a:graphicData>
            </a:graphic>
          </wp:inline>
        </w:drawing>
      </w:r>
    </w:p>
    <w:p w:rsidR="00935810" w:rsidRPr="00745040" w:rsidRDefault="00935810" w:rsidP="00BF6967">
      <w:pPr>
        <w:rPr>
          <w:lang w:val="en-US"/>
        </w:rPr>
      </w:pPr>
    </w:p>
    <w:p w:rsidR="0046665E" w:rsidRPr="00745040" w:rsidRDefault="0046665E" w:rsidP="0046665E">
      <w:pPr>
        <w:rPr>
          <w:lang w:val="en-US"/>
        </w:rPr>
      </w:pPr>
      <w:r w:rsidRPr="00745040">
        <w:rPr>
          <w:lang w:val="en-US"/>
        </w:rPr>
        <w:lastRenderedPageBreak/>
        <w:t>The E5-2690 v2 is the best choice for power consumption, as CPU can be potentially more Watts hungry (130W vs 115W) but consuming for much less time …</w:t>
      </w:r>
    </w:p>
    <w:p w:rsidR="00935810" w:rsidRPr="00745040" w:rsidRDefault="00935810" w:rsidP="00BF6967">
      <w:pPr>
        <w:rPr>
          <w:lang w:val="en-US"/>
        </w:rPr>
      </w:pPr>
    </w:p>
    <w:p w:rsidR="00BF6967" w:rsidRPr="00745040" w:rsidRDefault="00277204" w:rsidP="00BF6967">
      <w:pPr>
        <w:pStyle w:val="Heading3"/>
        <w:rPr>
          <w:lang w:val="en-US"/>
        </w:rPr>
      </w:pPr>
      <w:bookmarkStart w:id="107" w:name="_Toc414529899"/>
      <w:r w:rsidRPr="00745040">
        <w:rPr>
          <w:lang w:val="en-US"/>
        </w:rPr>
        <w:t>Consolidated Results with Pricing</w:t>
      </w:r>
      <w:bookmarkEnd w:id="107"/>
    </w:p>
    <w:p w:rsidR="00BF6967" w:rsidRPr="00745040" w:rsidRDefault="00BF6967" w:rsidP="00BF6967">
      <w:pPr>
        <w:rPr>
          <w:lang w:val="en-US"/>
        </w:rPr>
      </w:pPr>
    </w:p>
    <w:p w:rsidR="00935810" w:rsidRPr="00745040" w:rsidRDefault="00935810" w:rsidP="00BF6967">
      <w:pPr>
        <w:rPr>
          <w:lang w:val="en-US"/>
        </w:rPr>
      </w:pPr>
      <w:r w:rsidRPr="00723285">
        <w:rPr>
          <w:noProof/>
          <w:lang w:val="en-US"/>
        </w:rPr>
        <w:drawing>
          <wp:inline distT="0" distB="0" distL="0" distR="0" wp14:anchorId="5C9FCFDF" wp14:editId="79F67DFE">
            <wp:extent cx="5181600" cy="3750032"/>
            <wp:effectExtent l="0" t="0" r="0" b="317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stretch>
                      <a:fillRect/>
                    </a:stretch>
                  </pic:blipFill>
                  <pic:spPr>
                    <a:xfrm>
                      <a:off x="0" y="0"/>
                      <a:ext cx="5181600" cy="3750032"/>
                    </a:xfrm>
                    <a:prstGeom prst="rect">
                      <a:avLst/>
                    </a:prstGeom>
                  </pic:spPr>
                </pic:pic>
              </a:graphicData>
            </a:graphic>
          </wp:inline>
        </w:drawing>
      </w:r>
    </w:p>
    <w:p w:rsidR="00D65A43" w:rsidRPr="00745040" w:rsidRDefault="00D65A43" w:rsidP="00BF6967">
      <w:pPr>
        <w:rPr>
          <w:lang w:val="en-US"/>
        </w:rPr>
      </w:pPr>
      <w:r w:rsidRPr="00745040">
        <w:rPr>
          <w:lang w:val="en-US"/>
        </w:rPr>
        <w:t xml:space="preserve">E5-2690 v2 provide good scoring but has </w:t>
      </w:r>
      <w:r w:rsidR="00CB48E8" w:rsidRPr="00745040">
        <w:rPr>
          <w:lang w:val="en-US"/>
        </w:rPr>
        <w:t xml:space="preserve">its </w:t>
      </w:r>
      <w:r w:rsidRPr="00745040">
        <w:rPr>
          <w:lang w:val="en-US"/>
        </w:rPr>
        <w:t xml:space="preserve">price impact, see in </w:t>
      </w:r>
      <w:r w:rsidR="00D04B1D" w:rsidRPr="00745040">
        <w:rPr>
          <w:lang w:val="en-US"/>
        </w:rPr>
        <w:fldChar w:fldCharType="begin"/>
      </w:r>
      <w:r w:rsidRPr="00745040">
        <w:rPr>
          <w:lang w:val="en-US"/>
        </w:rPr>
        <w:instrText xml:space="preserve"> REF _Ref409014455 \r \h </w:instrText>
      </w:r>
      <w:r w:rsidR="00D04B1D" w:rsidRPr="00745040">
        <w:rPr>
          <w:lang w:val="en-US"/>
        </w:rPr>
      </w:r>
      <w:r w:rsidR="00D04B1D" w:rsidRPr="00745040">
        <w:rPr>
          <w:lang w:val="en-US"/>
        </w:rPr>
        <w:fldChar w:fldCharType="separate"/>
      </w:r>
      <w:r w:rsidRPr="00745040">
        <w:rPr>
          <w:lang w:val="en-US"/>
        </w:rPr>
        <w:t>4.2</w:t>
      </w:r>
      <w:r w:rsidR="00D04B1D" w:rsidRPr="00745040">
        <w:rPr>
          <w:lang w:val="en-US"/>
        </w:rPr>
        <w:fldChar w:fldCharType="end"/>
      </w:r>
      <w:r w:rsidRPr="00745040">
        <w:rPr>
          <w:lang w:val="en-US"/>
        </w:rPr>
        <w:t xml:space="preserve"> in perspective of the overall system pricing/configuration.</w:t>
      </w:r>
    </w:p>
    <w:p w:rsidR="00935810" w:rsidRPr="00745040" w:rsidRDefault="00935810" w:rsidP="00BF6967">
      <w:pPr>
        <w:rPr>
          <w:lang w:val="en-US"/>
        </w:rPr>
      </w:pPr>
    </w:p>
    <w:p w:rsidR="00935810" w:rsidRPr="00745040" w:rsidRDefault="00745040" w:rsidP="00BF6967">
      <w:pPr>
        <w:rPr>
          <w:lang w:val="en-US"/>
        </w:rPr>
      </w:pPr>
      <w:r>
        <w:rPr>
          <w:noProof/>
          <w:lang w:val="en-US"/>
        </w:rPr>
        <w:lastRenderedPageBreak/>
        <mc:AlternateContent>
          <mc:Choice Requires="wps">
            <w:drawing>
              <wp:anchor distT="0" distB="0" distL="114300" distR="114300" simplePos="0" relativeHeight="251667456" behindDoc="0" locked="0" layoutInCell="1" allowOverlap="1">
                <wp:simplePos x="0" y="0"/>
                <wp:positionH relativeFrom="column">
                  <wp:posOffset>3916680</wp:posOffset>
                </wp:positionH>
                <wp:positionV relativeFrom="paragraph">
                  <wp:posOffset>1672590</wp:posOffset>
                </wp:positionV>
                <wp:extent cx="1264920" cy="2042160"/>
                <wp:effectExtent l="19050" t="19050" r="11430" b="1524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204216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26" style="position:absolute;margin-left:308.4pt;margin-top:131.7pt;width:99.6pt;height:16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" filled="f" strokecolor="yellow" strokeweight="3pt">
                <v:path arrowok="t"/>
              </v:oval>
            </w:pict>
          </mc:Fallback>
        </mc:AlternateContent>
      </w:r>
      <w:r w:rsidR="00935810" w:rsidRPr="00723285">
        <w:rPr>
          <w:noProof/>
          <w:lang w:val="en-US"/>
        </w:rPr>
        <w:drawing>
          <wp:inline distT="0" distB="0" distL="0" distR="0" wp14:anchorId="004C6D44" wp14:editId="0F088413">
            <wp:extent cx="5181600" cy="3750032"/>
            <wp:effectExtent l="0" t="0" r="0" b="3175"/>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46"/>
                    <a:stretch>
                      <a:fillRect/>
                    </a:stretch>
                  </pic:blipFill>
                  <pic:spPr>
                    <a:xfrm>
                      <a:off x="0" y="0"/>
                      <a:ext cx="5181600" cy="3750032"/>
                    </a:xfrm>
                    <a:prstGeom prst="rect">
                      <a:avLst/>
                    </a:prstGeom>
                  </pic:spPr>
                </pic:pic>
              </a:graphicData>
            </a:graphic>
          </wp:inline>
        </w:drawing>
      </w:r>
    </w:p>
    <w:p w:rsidR="00935810" w:rsidRPr="00745040" w:rsidRDefault="00935810" w:rsidP="00BF6967">
      <w:pPr>
        <w:rPr>
          <w:lang w:val="en-US"/>
        </w:rPr>
      </w:pPr>
    </w:p>
    <w:p w:rsidR="0046665E" w:rsidRPr="00723285" w:rsidRDefault="0046665E" w:rsidP="0046665E">
      <w:pPr>
        <w:rPr>
          <w:lang w:val="en-US"/>
        </w:rPr>
      </w:pPr>
      <w:r w:rsidRPr="00723285">
        <w:rPr>
          <w:lang w:val="en-US"/>
        </w:rPr>
        <w:t xml:space="preserve">The E5-2690v2 is clearly the best CPU selection overall. </w:t>
      </w:r>
    </w:p>
    <w:p w:rsidR="0046665E" w:rsidRPr="00745040" w:rsidRDefault="0046665E" w:rsidP="0046665E">
      <w:pPr>
        <w:rPr>
          <w:lang w:val="en-US"/>
        </w:rPr>
      </w:pPr>
      <w:r w:rsidRPr="00723285">
        <w:rPr>
          <w:lang w:val="en-US"/>
        </w:rPr>
        <w:t xml:space="preserve">Extra system investment give double-digit performance increase and power saving. </w:t>
      </w:r>
      <w:r w:rsidRPr="00745040">
        <w:rPr>
          <w:lang w:val="en-US"/>
        </w:rPr>
        <w:t xml:space="preserve">One of the main arguments was to discuss </w:t>
      </w:r>
      <w:r w:rsidR="00CB48E8" w:rsidRPr="00745040">
        <w:rPr>
          <w:lang w:val="en-US"/>
        </w:rPr>
        <w:t xml:space="preserve">the number </w:t>
      </w:r>
      <w:r w:rsidRPr="00745040">
        <w:rPr>
          <w:lang w:val="en-US"/>
        </w:rPr>
        <w:t xml:space="preserve">of cores versus high-frequency CPU, it appears that the E52690v2 gives the right balance between cores and frequency – cores for capacity, frequency for execution speed, resulting in having a job done </w:t>
      </w:r>
      <w:r w:rsidR="00CB48E8" w:rsidRPr="00745040">
        <w:rPr>
          <w:lang w:val="en-US"/>
        </w:rPr>
        <w:t xml:space="preserve">faster </w:t>
      </w:r>
      <w:r w:rsidRPr="00745040">
        <w:rPr>
          <w:lang w:val="en-US"/>
        </w:rPr>
        <w:t xml:space="preserve">with best power performance (see lowest W). </w:t>
      </w:r>
    </w:p>
    <w:p w:rsidR="0046665E" w:rsidRPr="00745040" w:rsidRDefault="0046665E" w:rsidP="0046665E">
      <w:pPr>
        <w:rPr>
          <w:lang w:val="en-US"/>
        </w:rPr>
      </w:pPr>
    </w:p>
    <w:p w:rsidR="0046665E" w:rsidRPr="00723285" w:rsidRDefault="0046665E" w:rsidP="0046665E">
      <w:pPr>
        <w:rPr>
          <w:lang w:val="en-US"/>
        </w:rPr>
      </w:pPr>
      <w:r w:rsidRPr="00723285">
        <w:rPr>
          <w:lang w:val="en-US"/>
        </w:rPr>
        <w:t>The key metric here is wall clock time,</w:t>
      </w:r>
      <w:r w:rsidR="00CB48E8" w:rsidRPr="00723285">
        <w:rPr>
          <w:lang w:val="en-US"/>
        </w:rPr>
        <w:t xml:space="preserve"> </w:t>
      </w:r>
      <w:r w:rsidRPr="00723285">
        <w:rPr>
          <w:lang w:val="en-US"/>
        </w:rPr>
        <w:t>time to complete, which E5-2690v2 is the best choice. In other words</w:t>
      </w:r>
      <w:r w:rsidR="00CB48E8" w:rsidRPr="00723285">
        <w:rPr>
          <w:lang w:val="en-US"/>
        </w:rPr>
        <w:t>,</w:t>
      </w:r>
      <w:r w:rsidRPr="00723285">
        <w:rPr>
          <w:lang w:val="en-US"/>
        </w:rPr>
        <w:t xml:space="preserve"> it completes the workloads the fastest.</w:t>
      </w:r>
    </w:p>
    <w:p w:rsidR="0046665E" w:rsidRPr="00723285" w:rsidRDefault="0046665E" w:rsidP="0046665E">
      <w:pPr>
        <w:rPr>
          <w:lang w:val="en-US"/>
        </w:rPr>
      </w:pPr>
    </w:p>
    <w:p w:rsidR="0046665E" w:rsidRPr="00723285" w:rsidRDefault="0046665E" w:rsidP="0046665E">
      <w:pPr>
        <w:rPr>
          <w:lang w:val="en-US"/>
        </w:rPr>
      </w:pPr>
      <w:r w:rsidRPr="00723285">
        <w:rPr>
          <w:lang w:val="en-US"/>
        </w:rPr>
        <w:t>When looking at the sub-level of the various Tera-jobs, the processing benefit is even more apparent:</w:t>
      </w:r>
    </w:p>
    <w:p w:rsidR="0046665E" w:rsidRPr="00723285" w:rsidRDefault="0046665E" w:rsidP="0046665E">
      <w:pPr>
        <w:rPr>
          <w:lang w:val="en-US"/>
        </w:rPr>
      </w:pPr>
      <w:r w:rsidRPr="00723285">
        <w:rPr>
          <w:lang w:val="en-US"/>
        </w:rPr>
        <w:t xml:space="preserve">Max difference of time (for 1Tb) is 8.47% in TeraGen, 28.87% in Terasort, </w:t>
      </w:r>
    </w:p>
    <w:p w:rsidR="0046665E" w:rsidRPr="00723285" w:rsidRDefault="0046665E" w:rsidP="0046665E">
      <w:pPr>
        <w:rPr>
          <w:lang w:val="en-US"/>
        </w:rPr>
      </w:pPr>
      <w:r w:rsidRPr="00723285">
        <w:rPr>
          <w:lang w:val="en-US"/>
        </w:rPr>
        <w:t>Max difference of time (for 2Tb) is 4.7% in TeraGen, 27.41% in Terasort.</w:t>
      </w:r>
    </w:p>
    <w:p w:rsidR="00D65A43" w:rsidRPr="00723285" w:rsidRDefault="00D65A43" w:rsidP="00BF6967">
      <w:pPr>
        <w:rPr>
          <w:lang w:val="en-US"/>
        </w:rPr>
      </w:pPr>
    </w:p>
    <w:p w:rsidR="00935810" w:rsidRPr="00745040" w:rsidRDefault="00935810" w:rsidP="00BF6967">
      <w:pPr>
        <w:rPr>
          <w:lang w:val="en-US"/>
        </w:rPr>
      </w:pPr>
    </w:p>
    <w:p w:rsidR="00935810" w:rsidRPr="00745040" w:rsidRDefault="00935810" w:rsidP="00935810">
      <w:pPr>
        <w:jc w:val="left"/>
        <w:rPr>
          <w:rFonts w:ascii="Calibri" w:eastAsia="MS ????" w:hAnsi="Calibri" w:cs="Calibri"/>
          <w:b/>
          <w:bCs/>
          <w:color w:val="4F81BD"/>
          <w:sz w:val="26"/>
          <w:szCs w:val="26"/>
          <w:lang w:val="en-US"/>
        </w:rPr>
      </w:pPr>
      <w:r w:rsidRPr="00745040">
        <w:rPr>
          <w:lang w:val="en-US"/>
        </w:rPr>
        <w:br w:type="page"/>
      </w:r>
    </w:p>
    <w:p w:rsidR="00935810" w:rsidRPr="00745040" w:rsidRDefault="00D65A43" w:rsidP="00935810">
      <w:pPr>
        <w:pStyle w:val="Heading2"/>
        <w:rPr>
          <w:lang w:val="en-US"/>
        </w:rPr>
      </w:pPr>
      <w:bookmarkStart w:id="108" w:name="_Ref409014455"/>
      <w:bookmarkStart w:id="109" w:name="_Toc414529900"/>
      <w:r w:rsidRPr="00745040">
        <w:rPr>
          <w:lang w:val="en-US"/>
        </w:rPr>
        <w:lastRenderedPageBreak/>
        <w:t xml:space="preserve">CPU Benchmark </w:t>
      </w:r>
      <w:r w:rsidR="00935810" w:rsidRPr="00745040">
        <w:rPr>
          <w:lang w:val="en-US"/>
        </w:rPr>
        <w:t>Results Conclusion</w:t>
      </w:r>
      <w:bookmarkEnd w:id="108"/>
      <w:bookmarkEnd w:id="109"/>
    </w:p>
    <w:p w:rsidR="00935810" w:rsidRPr="00745040" w:rsidRDefault="00935810" w:rsidP="00935810">
      <w:pPr>
        <w:rPr>
          <w:lang w:val="en-US"/>
        </w:rPr>
      </w:pPr>
    </w:p>
    <w:p w:rsidR="00935810" w:rsidRPr="00745040" w:rsidRDefault="00D65A43" w:rsidP="00935810">
      <w:pPr>
        <w:rPr>
          <w:lang w:val="en-US"/>
        </w:rPr>
      </w:pPr>
      <w:r w:rsidRPr="00745040">
        <w:rPr>
          <w:lang w:val="en-US"/>
        </w:rPr>
        <w:t>Looking at the MSRP</w:t>
      </w:r>
      <w:ins w:id="110" w:author="fgrandva" w:date="2015-03-19T11:41:00Z">
        <w:r w:rsidR="00A861EA">
          <w:rPr>
            <w:rStyle w:val="FootnoteReference"/>
            <w:lang w:val="en-US"/>
          </w:rPr>
          <w:footnoteReference w:id="5"/>
        </w:r>
      </w:ins>
      <w:r w:rsidRPr="00745040">
        <w:rPr>
          <w:lang w:val="en-US"/>
        </w:rPr>
        <w:t xml:space="preserve"> of system pricing, to give some perspective of CPU cost alone, system price</w:t>
      </w:r>
      <w:r w:rsidR="00E07BFF" w:rsidRPr="00745040">
        <w:rPr>
          <w:lang w:val="en-US"/>
        </w:rPr>
        <w:t>s</w:t>
      </w:r>
      <w:r w:rsidRPr="00745040">
        <w:rPr>
          <w:lang w:val="en-US"/>
        </w:rPr>
        <w:t xml:space="preserve"> rang</w:t>
      </w:r>
      <w:r w:rsidR="00E07BFF" w:rsidRPr="00745040">
        <w:rPr>
          <w:lang w:val="en-US"/>
        </w:rPr>
        <w:t>e</w:t>
      </w:r>
      <w:r w:rsidRPr="00745040">
        <w:rPr>
          <w:lang w:val="en-US"/>
        </w:rPr>
        <w:t xml:space="preserve"> from </w:t>
      </w:r>
      <w:r w:rsidR="00E07BFF" w:rsidRPr="00745040">
        <w:rPr>
          <w:lang w:val="en-US"/>
        </w:rPr>
        <w:t>$</w:t>
      </w:r>
      <w:r w:rsidRPr="00745040">
        <w:rPr>
          <w:lang w:val="en-US"/>
        </w:rPr>
        <w:t>30</w:t>
      </w:r>
      <w:r w:rsidR="00E07BFF" w:rsidRPr="00745040">
        <w:rPr>
          <w:lang w:val="en-US"/>
        </w:rPr>
        <w:t>,</w:t>
      </w:r>
      <w:r w:rsidRPr="00745040">
        <w:rPr>
          <w:lang w:val="en-US"/>
        </w:rPr>
        <w:t xml:space="preserve">919 to </w:t>
      </w:r>
      <w:r w:rsidR="00E07BFF" w:rsidRPr="00745040">
        <w:rPr>
          <w:lang w:val="en-US"/>
        </w:rPr>
        <w:t>$</w:t>
      </w:r>
      <w:r w:rsidRPr="00745040">
        <w:rPr>
          <w:lang w:val="en-US"/>
        </w:rPr>
        <w:t>27</w:t>
      </w:r>
      <w:r w:rsidR="00E07BFF" w:rsidRPr="00745040">
        <w:rPr>
          <w:lang w:val="en-US"/>
        </w:rPr>
        <w:t>,</w:t>
      </w:r>
      <w:r w:rsidRPr="00745040">
        <w:rPr>
          <w:lang w:val="en-US"/>
        </w:rPr>
        <w:t>691.</w:t>
      </w:r>
    </w:p>
    <w:p w:rsidR="007049CD" w:rsidRPr="00745040" w:rsidRDefault="007049CD" w:rsidP="00935810">
      <w:pPr>
        <w:rPr>
          <w:lang w:val="en-US"/>
        </w:rPr>
      </w:pPr>
      <w:r w:rsidRPr="00745040">
        <w:rPr>
          <w:lang w:val="en-US"/>
        </w:rPr>
        <w:t xml:space="preserve">Major disclaimer here, </w:t>
      </w:r>
      <w:r w:rsidR="00E07BFF" w:rsidRPr="00745040">
        <w:rPr>
          <w:lang w:val="en-US"/>
        </w:rPr>
        <w:t xml:space="preserve">this is </w:t>
      </w:r>
      <w:r w:rsidRPr="00745040">
        <w:rPr>
          <w:lang w:val="en-US"/>
        </w:rPr>
        <w:t>pricing we found at the time of the benchmark, we can reasonably assume that pricing will go down in time</w:t>
      </w:r>
      <w:r w:rsidR="00E07BFF" w:rsidRPr="00745040">
        <w:rPr>
          <w:lang w:val="en-US"/>
        </w:rPr>
        <w:t xml:space="preserve"> or </w:t>
      </w:r>
      <w:r w:rsidRPr="00745040">
        <w:rPr>
          <w:lang w:val="en-US"/>
        </w:rPr>
        <w:t>can be different per region/theatre</w:t>
      </w:r>
      <w:r w:rsidR="00E07BFF" w:rsidRPr="00745040">
        <w:rPr>
          <w:lang w:val="en-US"/>
        </w:rPr>
        <w:t>;</w:t>
      </w:r>
      <w:r w:rsidRPr="00745040">
        <w:rPr>
          <w:lang w:val="en-US"/>
        </w:rPr>
        <w:t xml:space="preserve"> however</w:t>
      </w:r>
      <w:r w:rsidR="00E07BFF" w:rsidRPr="00745040">
        <w:rPr>
          <w:lang w:val="en-US"/>
        </w:rPr>
        <w:t>,</w:t>
      </w:r>
      <w:r w:rsidRPr="00745040">
        <w:rPr>
          <w:lang w:val="en-US"/>
        </w:rPr>
        <w:t xml:space="preserve"> we can also assume that differences/evolutions would be proportional </w:t>
      </w:r>
      <w:r w:rsidR="00E07BFF" w:rsidRPr="00745040">
        <w:rPr>
          <w:lang w:val="en-US"/>
        </w:rPr>
        <w:t xml:space="preserve">for </w:t>
      </w:r>
      <w:r w:rsidRPr="00745040">
        <w:rPr>
          <w:lang w:val="en-US"/>
        </w:rPr>
        <w:t>each CPU/solution.</w:t>
      </w:r>
    </w:p>
    <w:p w:rsidR="00D65A43" w:rsidRPr="00745040" w:rsidRDefault="00D65A43" w:rsidP="00935810">
      <w:pPr>
        <w:rPr>
          <w:lang w:val="en-US"/>
        </w:rPr>
      </w:pPr>
    </w:p>
    <w:p w:rsidR="00D65A43" w:rsidRPr="00745040" w:rsidRDefault="00D65A43" w:rsidP="00935810">
      <w:pPr>
        <w:rPr>
          <w:lang w:val="en-US"/>
        </w:rPr>
      </w:pPr>
      <w:r w:rsidRPr="00723285">
        <w:rPr>
          <w:noProof/>
          <w:lang w:val="en-US"/>
        </w:rPr>
        <w:drawing>
          <wp:inline distT="0" distB="0" distL="0" distR="0" wp14:anchorId="54BF937C" wp14:editId="5489E84C">
            <wp:extent cx="5270500" cy="3096419"/>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0500" cy="3096419"/>
                    </a:xfrm>
                    <a:prstGeom prst="rect">
                      <a:avLst/>
                    </a:prstGeom>
                  </pic:spPr>
                </pic:pic>
              </a:graphicData>
            </a:graphic>
          </wp:inline>
        </w:drawing>
      </w:r>
    </w:p>
    <w:p w:rsidR="00935810" w:rsidRPr="00745040" w:rsidRDefault="00935810" w:rsidP="00BF6967">
      <w:pPr>
        <w:rPr>
          <w:lang w:val="en-US"/>
        </w:rPr>
      </w:pPr>
    </w:p>
    <w:p w:rsidR="00D65A43" w:rsidRPr="00723285" w:rsidRDefault="007049CD" w:rsidP="00D65A43">
      <w:pPr>
        <w:rPr>
          <w:lang w:val="en-US"/>
        </w:rPr>
      </w:pPr>
      <w:r w:rsidRPr="00723285">
        <w:rPr>
          <w:lang w:val="en-US"/>
        </w:rPr>
        <w:t>In conclusion</w:t>
      </w:r>
      <w:r w:rsidR="00E07BFF" w:rsidRPr="00723285">
        <w:rPr>
          <w:lang w:val="en-US"/>
        </w:rPr>
        <w:t>,</w:t>
      </w:r>
      <w:r w:rsidRPr="00723285">
        <w:rPr>
          <w:lang w:val="en-US"/>
        </w:rPr>
        <w:t xml:space="preserve"> between all </w:t>
      </w:r>
      <w:r w:rsidR="00E07BFF" w:rsidRPr="00723285">
        <w:rPr>
          <w:lang w:val="en-US"/>
        </w:rPr>
        <w:t xml:space="preserve">five </w:t>
      </w:r>
      <w:r w:rsidRPr="00723285">
        <w:rPr>
          <w:lang w:val="en-US"/>
        </w:rPr>
        <w:t>systems, the prices have a maximum difference of ~10.4% while the performance benefit, i</w:t>
      </w:r>
      <w:r w:rsidR="00E07BFF" w:rsidRPr="00723285">
        <w:rPr>
          <w:lang w:val="en-US"/>
        </w:rPr>
        <w:t>.</w:t>
      </w:r>
      <w:r w:rsidRPr="00723285">
        <w:rPr>
          <w:lang w:val="en-US"/>
        </w:rPr>
        <w:t>e</w:t>
      </w:r>
      <w:r w:rsidR="00E07BFF" w:rsidRPr="00723285">
        <w:rPr>
          <w:lang w:val="en-US"/>
        </w:rPr>
        <w:t>.,</w:t>
      </w:r>
      <w:r w:rsidRPr="00723285">
        <w:rPr>
          <w:lang w:val="en-US"/>
        </w:rPr>
        <w:t xml:space="preserve"> compared with Terasort1&amp;2 total time to compute, can be as much as 30% processing time benefit. The best ratio </w:t>
      </w:r>
      <w:r w:rsidR="00E07BFF" w:rsidRPr="00723285">
        <w:rPr>
          <w:lang w:val="en-US"/>
        </w:rPr>
        <w:t xml:space="preserve">of </w:t>
      </w:r>
      <w:r w:rsidRPr="00723285">
        <w:rPr>
          <w:lang w:val="en-US"/>
        </w:rPr>
        <w:t>price/performance/power/time is definitively the E5-2690 v2 despite its high-price, though different workload requirement</w:t>
      </w:r>
      <w:r w:rsidR="00E07BFF" w:rsidRPr="00723285">
        <w:rPr>
          <w:lang w:val="en-US"/>
        </w:rPr>
        <w:t>s</w:t>
      </w:r>
      <w:r w:rsidRPr="00723285">
        <w:rPr>
          <w:lang w:val="en-US"/>
        </w:rPr>
        <w:t xml:space="preserve"> may influence the ultimate CPU selection for the cluster.</w:t>
      </w:r>
    </w:p>
    <w:p w:rsidR="00D6664A" w:rsidRPr="00745040" w:rsidRDefault="00E50A13" w:rsidP="00A63578">
      <w:pPr>
        <w:pStyle w:val="Heading1"/>
        <w:rPr>
          <w:noProof/>
          <w:lang w:val="en-US"/>
        </w:rPr>
      </w:pPr>
      <w:bookmarkStart w:id="113" w:name="_Toc414529901"/>
      <w:r w:rsidRPr="00745040">
        <w:rPr>
          <w:lang w:val="en-US"/>
        </w:rPr>
        <w:t>Cluster Benchmark</w:t>
      </w:r>
      <w:bookmarkEnd w:id="113"/>
    </w:p>
    <w:p w:rsidR="00D6664A" w:rsidRPr="00745040" w:rsidRDefault="00E50A13" w:rsidP="00E104BE">
      <w:pPr>
        <w:pStyle w:val="Heading2"/>
        <w:rPr>
          <w:lang w:val="en-US"/>
        </w:rPr>
      </w:pPr>
      <w:bookmarkStart w:id="114" w:name="_Toc414529902"/>
      <w:r w:rsidRPr="00745040">
        <w:rPr>
          <w:lang w:val="en-US"/>
        </w:rPr>
        <w:t>Overview</w:t>
      </w:r>
      <w:bookmarkEnd w:id="114"/>
    </w:p>
    <w:p w:rsidR="00D6664A" w:rsidRPr="00745040" w:rsidRDefault="00D6664A" w:rsidP="00A63578">
      <w:pPr>
        <w:rPr>
          <w:noProof/>
          <w:lang w:val="en-US"/>
        </w:rPr>
      </w:pPr>
    </w:p>
    <w:p w:rsidR="007049CD" w:rsidRPr="00745040" w:rsidRDefault="007049CD" w:rsidP="007049CD">
      <w:pPr>
        <w:rPr>
          <w:noProof/>
          <w:lang w:val="en-US"/>
        </w:rPr>
      </w:pPr>
      <w:r w:rsidRPr="00745040">
        <w:rPr>
          <w:noProof/>
          <w:lang w:val="en-US"/>
        </w:rPr>
        <w:t xml:space="preserve">In </w:t>
      </w:r>
      <w:r w:rsidR="00E07BFF" w:rsidRPr="00745040">
        <w:rPr>
          <w:noProof/>
          <w:lang w:val="en-US"/>
        </w:rPr>
        <w:t xml:space="preserve">the </w:t>
      </w:r>
      <w:r w:rsidRPr="00745040">
        <w:rPr>
          <w:noProof/>
          <w:lang w:val="en-US"/>
        </w:rPr>
        <w:t xml:space="preserve">second block of </w:t>
      </w:r>
      <w:r w:rsidR="00E07BFF" w:rsidRPr="00745040">
        <w:rPr>
          <w:noProof/>
          <w:lang w:val="en-US"/>
        </w:rPr>
        <w:t xml:space="preserve">the </w:t>
      </w:r>
      <w:r w:rsidRPr="00745040">
        <w:rPr>
          <w:noProof/>
          <w:lang w:val="en-US"/>
        </w:rPr>
        <w:t>test, the CPU was fixed from the E5-2690 v2 – the CPU with the best price/performance ratio. The other aspects of the architecture were tested: Networking design/bandwidth, HDD, Hyper-Threading effect (test 5-8) as well as the scale-out behaviour of the solution to complete the overall test (test 9-12).</w:t>
      </w:r>
    </w:p>
    <w:p w:rsidR="009430FE" w:rsidRPr="00745040" w:rsidRDefault="009430FE" w:rsidP="009430FE">
      <w:pPr>
        <w:rPr>
          <w:noProof/>
          <w:lang w:val="en-US"/>
        </w:rPr>
      </w:pPr>
      <w:r w:rsidRPr="00723285">
        <w:rPr>
          <w:noProof/>
          <w:lang w:val="en-US"/>
        </w:rPr>
        <w:lastRenderedPageBreak/>
        <w:drawing>
          <wp:inline distT="0" distB="0" distL="0" distR="0" wp14:anchorId="49A19F60" wp14:editId="586BF1B4">
            <wp:extent cx="5270500" cy="205864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0500" cy="2058648"/>
                    </a:xfrm>
                    <a:prstGeom prst="rect">
                      <a:avLst/>
                    </a:prstGeom>
                  </pic:spPr>
                </pic:pic>
              </a:graphicData>
            </a:graphic>
          </wp:inline>
        </w:drawing>
      </w:r>
    </w:p>
    <w:p w:rsidR="00D6664A" w:rsidRPr="00745040" w:rsidRDefault="00D6664A" w:rsidP="00A85B28">
      <w:pPr>
        <w:jc w:val="center"/>
        <w:rPr>
          <w:rFonts w:ascii="Times" w:hAnsi="Times"/>
          <w:sz w:val="20"/>
          <w:lang w:val="en-US"/>
        </w:rPr>
      </w:pPr>
    </w:p>
    <w:p w:rsidR="00D6664A" w:rsidRPr="00745040" w:rsidRDefault="00D6664A" w:rsidP="00A85B28">
      <w:pPr>
        <w:jc w:val="center"/>
        <w:rPr>
          <w:noProof/>
          <w:lang w:val="en-US"/>
        </w:rPr>
      </w:pPr>
    </w:p>
    <w:p w:rsidR="00D6664A" w:rsidRPr="00745040" w:rsidRDefault="00241CFD" w:rsidP="00C02548">
      <w:pPr>
        <w:pStyle w:val="Heading2"/>
        <w:rPr>
          <w:lang w:val="en-US"/>
        </w:rPr>
      </w:pPr>
      <w:bookmarkStart w:id="115" w:name="_Toc414529903"/>
      <w:r w:rsidRPr="00745040">
        <w:rPr>
          <w:lang w:val="en-US"/>
        </w:rPr>
        <w:t>Benchmark Caveat</w:t>
      </w:r>
      <w:bookmarkEnd w:id="115"/>
    </w:p>
    <w:p w:rsidR="00E50A13" w:rsidRPr="00745040" w:rsidRDefault="00E50A13" w:rsidP="00E50A13">
      <w:pPr>
        <w:rPr>
          <w:lang w:val="en-US"/>
        </w:rPr>
      </w:pPr>
    </w:p>
    <w:p w:rsidR="007049CD" w:rsidRPr="00723285" w:rsidRDefault="007049CD" w:rsidP="007049CD">
      <w:pPr>
        <w:rPr>
          <w:lang w:val="en-US"/>
        </w:rPr>
      </w:pPr>
      <w:bookmarkStart w:id="116" w:name="_Ref409432938"/>
      <w:r w:rsidRPr="00723285">
        <w:rPr>
          <w:lang w:val="en-US"/>
        </w:rPr>
        <w:t>Note (or not to do</w:t>
      </w:r>
      <w:r w:rsidR="00B674D7" w:rsidRPr="00723285">
        <w:rPr>
          <w:lang w:val="en-US"/>
        </w:rPr>
        <w:t xml:space="preserve"> </w:t>
      </w:r>
      <w:r w:rsidRPr="00723285">
        <w:rPr>
          <w:lang w:val="en-US"/>
        </w:rPr>
        <w:t>…):  In the raw data node/name node columns</w:t>
      </w:r>
      <w:r w:rsidR="00B674D7" w:rsidRPr="00723285">
        <w:rPr>
          <w:lang w:val="en-US"/>
        </w:rPr>
        <w:t>,</w:t>
      </w:r>
      <w:r w:rsidRPr="00723285">
        <w:rPr>
          <w:lang w:val="en-US"/>
        </w:rPr>
        <w:t xml:space="preserve"> a 5/6, then 6/6, it indicated one data node did not start. This has no impact on the first set of benchmark as it was CPU focused. However</w:t>
      </w:r>
      <w:r w:rsidR="00B674D7" w:rsidRPr="00723285">
        <w:rPr>
          <w:lang w:val="en-US"/>
        </w:rPr>
        <w:t>,</w:t>
      </w:r>
      <w:r w:rsidRPr="00723285">
        <w:rPr>
          <w:lang w:val="en-US"/>
        </w:rPr>
        <w:t xml:space="preserve"> the full </w:t>
      </w:r>
      <w:r w:rsidR="00B674D7" w:rsidRPr="00723285">
        <w:rPr>
          <w:lang w:val="en-US"/>
        </w:rPr>
        <w:t xml:space="preserve">six </w:t>
      </w:r>
      <w:r w:rsidRPr="00723285">
        <w:rPr>
          <w:lang w:val="en-US"/>
        </w:rPr>
        <w:t>nodes were needed for networking and scale-out tests. Consequently</w:t>
      </w:r>
      <w:r w:rsidR="00B674D7" w:rsidRPr="00723285">
        <w:rPr>
          <w:lang w:val="en-US"/>
        </w:rPr>
        <w:t>,</w:t>
      </w:r>
      <w:r w:rsidRPr="00723285">
        <w:rPr>
          <w:lang w:val="en-US"/>
        </w:rPr>
        <w:t xml:space="preserve"> a new baseline had to </w:t>
      </w:r>
      <w:r w:rsidR="00B674D7" w:rsidRPr="00723285">
        <w:rPr>
          <w:lang w:val="en-US"/>
        </w:rPr>
        <w:t xml:space="preserve">be </w:t>
      </w:r>
      <w:r w:rsidRPr="00723285">
        <w:rPr>
          <w:lang w:val="en-US"/>
        </w:rPr>
        <w:t>re-run for test</w:t>
      </w:r>
      <w:r w:rsidR="00B674D7" w:rsidRPr="00723285">
        <w:rPr>
          <w:lang w:val="en-US"/>
        </w:rPr>
        <w:t>s</w:t>
      </w:r>
      <w:r w:rsidRPr="00723285">
        <w:rPr>
          <w:lang w:val="en-US"/>
        </w:rPr>
        <w:t xml:space="preserve"> 9 to 12, where </w:t>
      </w:r>
      <w:r w:rsidR="00B674D7" w:rsidRPr="00723285">
        <w:rPr>
          <w:lang w:val="en-US"/>
        </w:rPr>
        <w:t xml:space="preserve">the </w:t>
      </w:r>
      <w:r w:rsidRPr="00723285">
        <w:rPr>
          <w:lang w:val="en-US"/>
        </w:rPr>
        <w:t>number of data node</w:t>
      </w:r>
      <w:r w:rsidR="00B674D7" w:rsidRPr="00723285">
        <w:rPr>
          <w:lang w:val="en-US"/>
        </w:rPr>
        <w:t>s</w:t>
      </w:r>
      <w:r w:rsidRPr="00723285">
        <w:rPr>
          <w:lang w:val="en-US"/>
        </w:rPr>
        <w:t xml:space="preserve"> is key to </w:t>
      </w:r>
      <w:r w:rsidR="00B674D7" w:rsidRPr="00723285">
        <w:rPr>
          <w:lang w:val="en-US"/>
        </w:rPr>
        <w:t xml:space="preserve">the </w:t>
      </w:r>
      <w:r w:rsidRPr="00723285">
        <w:rPr>
          <w:lang w:val="en-US"/>
        </w:rPr>
        <w:t>results. Test</w:t>
      </w:r>
      <w:r w:rsidR="00B674D7" w:rsidRPr="00723285">
        <w:rPr>
          <w:lang w:val="en-US"/>
        </w:rPr>
        <w:t>s</w:t>
      </w:r>
      <w:r w:rsidRPr="00723285">
        <w:rPr>
          <w:lang w:val="en-US"/>
        </w:rPr>
        <w:t xml:space="preserve"> 6 to 8 had the same setup</w:t>
      </w:r>
      <w:r w:rsidR="00B674D7" w:rsidRPr="00723285">
        <w:rPr>
          <w:lang w:val="en-US"/>
        </w:rPr>
        <w:t>,</w:t>
      </w:r>
      <w:r w:rsidRPr="00723285">
        <w:rPr>
          <w:lang w:val="en-US"/>
        </w:rPr>
        <w:t xml:space="preserve"> even though the cluster was rebuilt due to a misconfiguration in the RAID setup. (see</w:t>
      </w:r>
      <w:r w:rsidR="00B674D7" w:rsidRPr="00723285">
        <w:rPr>
          <w:lang w:val="en-US"/>
        </w:rPr>
        <w:t xml:space="preserve"> </w:t>
      </w:r>
      <w:r w:rsidRPr="00723285">
        <w:rPr>
          <w:lang w:val="en-US"/>
        </w:rPr>
        <w:t xml:space="preserve"> </w:t>
      </w:r>
      <w:r w:rsidR="00D04B1D" w:rsidRPr="00723285">
        <w:rPr>
          <w:lang w:val="en-US"/>
        </w:rPr>
        <w:fldChar w:fldCharType="begin"/>
      </w:r>
      <w:r w:rsidRPr="00723285">
        <w:rPr>
          <w:lang w:val="en-US"/>
        </w:rPr>
        <w:instrText xml:space="preserve"> REF _Ref409432938 \r \h </w:instrText>
      </w:r>
      <w:r w:rsidR="00D04B1D" w:rsidRPr="00723285">
        <w:rPr>
          <w:lang w:val="en-US"/>
        </w:rPr>
      </w:r>
      <w:r w:rsidR="00D04B1D" w:rsidRPr="00723285">
        <w:rPr>
          <w:lang w:val="en-US"/>
        </w:rPr>
        <w:fldChar w:fldCharType="separate"/>
      </w:r>
      <w:r w:rsidRPr="00723285">
        <w:rPr>
          <w:lang w:val="en-US"/>
        </w:rPr>
        <w:t>5.2.1</w:t>
      </w:r>
      <w:r w:rsidR="00D04B1D" w:rsidRPr="00723285">
        <w:rPr>
          <w:lang w:val="en-US"/>
        </w:rPr>
        <w:fldChar w:fldCharType="end"/>
      </w:r>
      <w:r w:rsidRPr="00723285">
        <w:rPr>
          <w:lang w:val="en-US"/>
        </w:rPr>
        <w:t xml:space="preserve">) </w:t>
      </w:r>
    </w:p>
    <w:p w:rsidR="00241CFD" w:rsidRPr="00745040" w:rsidRDefault="00241CFD" w:rsidP="00241CFD">
      <w:pPr>
        <w:pStyle w:val="Heading3"/>
        <w:numPr>
          <w:ilvl w:val="2"/>
          <w:numId w:val="11"/>
        </w:numPr>
        <w:rPr>
          <w:lang w:val="en-US"/>
        </w:rPr>
      </w:pPr>
      <w:bookmarkStart w:id="117" w:name="_Toc414529904"/>
      <w:r w:rsidRPr="00745040">
        <w:rPr>
          <w:lang w:val="en-US"/>
        </w:rPr>
        <w:t>Benchmark Caveat : Raid Configuration</w:t>
      </w:r>
      <w:bookmarkEnd w:id="116"/>
      <w:bookmarkEnd w:id="117"/>
    </w:p>
    <w:p w:rsidR="002141C9" w:rsidRDefault="002141C9" w:rsidP="002141C9">
      <w:pPr>
        <w:rPr>
          <w:ins w:id="118" w:author="fgrandva" w:date="2015-03-19T11:45:00Z"/>
        </w:rPr>
      </w:pPr>
    </w:p>
    <w:p w:rsidR="002141C9" w:rsidRDefault="002141C9" w:rsidP="002141C9">
      <w:pPr>
        <w:rPr>
          <w:ins w:id="119" w:author="fgrandva" w:date="2015-03-19T11:45:00Z"/>
        </w:rPr>
      </w:pPr>
      <w:ins w:id="120" w:author="fgrandva" w:date="2015-03-19T11:45:00Z">
        <w:r>
          <w:t>The UCS server are configured with an LSI 9266 controller.</w:t>
        </w:r>
      </w:ins>
    </w:p>
    <w:p w:rsidR="002141C9" w:rsidRDefault="002141C9" w:rsidP="002141C9">
      <w:pPr>
        <w:rPr>
          <w:ins w:id="121" w:author="fgrandva" w:date="2015-03-19T11:46:00Z"/>
        </w:rPr>
      </w:pPr>
      <w:ins w:id="122" w:author="fgrandva" w:date="2015-03-19T11:45:00Z">
        <w:r>
          <w:t>Spec of LSI 9266 controller can be found here : </w:t>
        </w:r>
      </w:ins>
    </w:p>
    <w:p w:rsidR="002141C9" w:rsidRDefault="002141C9" w:rsidP="002141C9">
      <w:pPr>
        <w:rPr>
          <w:ins w:id="123" w:author="fgrandva" w:date="2015-03-19T11:45:00Z"/>
        </w:rPr>
      </w:pPr>
      <w:ins w:id="124" w:author="fgrandva" w:date="2015-03-19T11:45:00Z">
        <w:r>
          <w:fldChar w:fldCharType="begin"/>
        </w:r>
        <w:r>
          <w:instrText xml:space="preserve"> HYPERLINK "http://www.lsi.com/downloads/Public/MegaRAID%20SAS/MegaRAID%20SAS%209266-8i/LSI_MR-SAS9266-8i_PB.pdf" </w:instrText>
        </w:r>
        <w:r>
          <w:fldChar w:fldCharType="separate"/>
        </w:r>
        <w:r>
          <w:rPr>
            <w:rStyle w:val="Hyperlink"/>
          </w:rPr>
          <w:t>http://www.lsi.com/downloads/Public/MegaRAID%20SAS/MegaRAID%20SAS%209266-8i/LSI_MR-SAS9266-8i_PB.pdf</w:t>
        </w:r>
        <w:r>
          <w:fldChar w:fldCharType="end"/>
        </w:r>
      </w:ins>
    </w:p>
    <w:p w:rsidR="002141C9" w:rsidRDefault="002141C9" w:rsidP="002141C9">
      <w:pPr>
        <w:rPr>
          <w:ins w:id="125" w:author="fgrandva" w:date="2015-03-19T11:45:00Z"/>
        </w:rPr>
      </w:pPr>
      <w:ins w:id="126" w:author="fgrandva" w:date="2015-03-19T11:45:00Z">
        <w:r>
          <w:t>Basically :</w:t>
        </w:r>
      </w:ins>
    </w:p>
    <w:p w:rsidR="002141C9" w:rsidRDefault="002141C9" w:rsidP="002141C9">
      <w:pPr>
        <w:numPr>
          <w:ilvl w:val="0"/>
          <w:numId w:val="36"/>
        </w:numPr>
        <w:spacing w:before="100" w:beforeAutospacing="1" w:after="100" w:afterAutospacing="1"/>
        <w:jc w:val="left"/>
        <w:rPr>
          <w:ins w:id="127" w:author="fgrandva" w:date="2015-03-19T11:45:00Z"/>
        </w:rPr>
      </w:pPr>
      <w:ins w:id="128" w:author="fgrandva" w:date="2015-03-19T11:45:00Z">
        <w:r>
          <w:t>PCIe 2.0 x8 RAID ctrl</w:t>
        </w:r>
      </w:ins>
    </w:p>
    <w:p w:rsidR="002141C9" w:rsidRDefault="002141C9" w:rsidP="002141C9">
      <w:pPr>
        <w:numPr>
          <w:ilvl w:val="0"/>
          <w:numId w:val="36"/>
        </w:numPr>
        <w:spacing w:before="100" w:beforeAutospacing="1" w:after="100" w:afterAutospacing="1"/>
        <w:jc w:val="left"/>
        <w:rPr>
          <w:ins w:id="129" w:author="fgrandva" w:date="2015-03-19T11:45:00Z"/>
        </w:rPr>
      </w:pPr>
      <w:ins w:id="130" w:author="fgrandva" w:date="2015-03-19T11:45:00Z">
        <w:r>
          <w:t>8 SAS ports 6Gb/s</w:t>
        </w:r>
      </w:ins>
    </w:p>
    <w:p w:rsidR="002141C9" w:rsidRDefault="002141C9" w:rsidP="002141C9">
      <w:pPr>
        <w:numPr>
          <w:ilvl w:val="0"/>
          <w:numId w:val="36"/>
        </w:numPr>
        <w:spacing w:before="100" w:beforeAutospacing="1" w:after="100" w:afterAutospacing="1"/>
        <w:jc w:val="left"/>
        <w:rPr>
          <w:ins w:id="131" w:author="fgrandva" w:date="2015-03-19T11:45:00Z"/>
        </w:rPr>
      </w:pPr>
      <w:ins w:id="132" w:author="fgrandva" w:date="2015-03-19T11:45:00Z">
        <w:r>
          <w:t>1 GB write cache (NAND)</w:t>
        </w:r>
      </w:ins>
    </w:p>
    <w:p w:rsidR="002141C9" w:rsidRDefault="002141C9" w:rsidP="002141C9">
      <w:pPr>
        <w:numPr>
          <w:ilvl w:val="0"/>
          <w:numId w:val="36"/>
        </w:numPr>
        <w:spacing w:before="100" w:beforeAutospacing="1" w:after="100" w:afterAutospacing="1"/>
        <w:jc w:val="left"/>
        <w:rPr>
          <w:ins w:id="133" w:author="fgrandva" w:date="2015-03-19T11:45:00Z"/>
        </w:rPr>
      </w:pPr>
      <w:ins w:id="134" w:author="fgrandva" w:date="2015-03-19T11:45:00Z">
        <w:r>
          <w:t>up to 200,000 iops</w:t>
        </w:r>
      </w:ins>
    </w:p>
    <w:p w:rsidR="002141C9" w:rsidRDefault="002141C9" w:rsidP="002141C9">
      <w:pPr>
        <w:rPr>
          <w:ins w:id="135" w:author="fgrandva" w:date="2015-03-19T11:45:00Z"/>
        </w:rPr>
      </w:pPr>
    </w:p>
    <w:p w:rsidR="002141C9" w:rsidRDefault="002141C9" w:rsidP="002141C9">
      <w:pPr>
        <w:rPr>
          <w:ins w:id="136" w:author="fgrandva" w:date="2015-03-19T11:45:00Z"/>
        </w:rPr>
      </w:pPr>
      <w:ins w:id="137" w:author="fgrandva" w:date="2015-03-19T11:45:00Z">
        <w:r>
          <w:t>In our configuration :</w:t>
        </w:r>
      </w:ins>
    </w:p>
    <w:p w:rsidR="002141C9" w:rsidRDefault="002141C9" w:rsidP="002141C9">
      <w:pPr>
        <w:numPr>
          <w:ilvl w:val="0"/>
          <w:numId w:val="37"/>
        </w:numPr>
        <w:spacing w:before="100" w:beforeAutospacing="1" w:after="100" w:afterAutospacing="1"/>
        <w:jc w:val="left"/>
        <w:rPr>
          <w:ins w:id="138" w:author="fgrandva" w:date="2015-03-19T11:45:00Z"/>
        </w:rPr>
      </w:pPr>
      <w:ins w:id="139" w:author="fgrandva" w:date="2015-03-19T11:45:00Z">
        <w:r>
          <w:t>C240 M3</w:t>
        </w:r>
      </w:ins>
    </w:p>
    <w:p w:rsidR="002141C9" w:rsidRDefault="002141C9" w:rsidP="002141C9">
      <w:pPr>
        <w:numPr>
          <w:ilvl w:val="0"/>
          <w:numId w:val="37"/>
        </w:numPr>
        <w:spacing w:before="100" w:beforeAutospacing="1" w:after="100" w:afterAutospacing="1"/>
        <w:jc w:val="left"/>
        <w:rPr>
          <w:ins w:id="140" w:author="fgrandva" w:date="2015-03-19T11:45:00Z"/>
        </w:rPr>
      </w:pPr>
      <w:ins w:id="141" w:author="fgrandva" w:date="2015-03-19T11:45:00Z">
        <w:r>
          <w:t>1 LSI RAID controller in x8 PCIe slot</w:t>
        </w:r>
      </w:ins>
    </w:p>
    <w:p w:rsidR="002141C9" w:rsidRDefault="002141C9" w:rsidP="002141C9">
      <w:pPr>
        <w:numPr>
          <w:ilvl w:val="0"/>
          <w:numId w:val="37"/>
        </w:numPr>
        <w:spacing w:before="100" w:beforeAutospacing="1" w:after="100" w:afterAutospacing="1"/>
        <w:jc w:val="left"/>
        <w:rPr>
          <w:ins w:id="142" w:author="fgrandva" w:date="2015-03-19T11:45:00Z"/>
        </w:rPr>
      </w:pPr>
      <w:ins w:id="143" w:author="fgrandva" w:date="2015-03-19T11:45:00Z">
        <w:r>
          <w:t>24 drives configured as 24 individual RAID0</w:t>
        </w:r>
      </w:ins>
    </w:p>
    <w:p w:rsidR="002141C9" w:rsidRDefault="002141C9" w:rsidP="002141C9">
      <w:pPr>
        <w:numPr>
          <w:ilvl w:val="0"/>
          <w:numId w:val="37"/>
        </w:numPr>
        <w:spacing w:before="100" w:beforeAutospacing="1" w:after="100" w:afterAutospacing="1"/>
        <w:jc w:val="left"/>
        <w:rPr>
          <w:ins w:id="144" w:author="fgrandva" w:date="2015-03-19T11:45:00Z"/>
        </w:rPr>
      </w:pPr>
      <w:ins w:id="145" w:author="fgrandva" w:date="2015-03-19T11:45:00Z">
        <w:r>
          <w:t>1 GB write cache</w:t>
        </w:r>
      </w:ins>
    </w:p>
    <w:p w:rsidR="002141C9" w:rsidRDefault="002141C9">
      <w:pPr>
        <w:numPr>
          <w:ilvl w:val="0"/>
          <w:numId w:val="37"/>
        </w:numPr>
        <w:spacing w:before="100" w:beforeAutospacing="1" w:after="100" w:afterAutospacing="1"/>
        <w:jc w:val="left"/>
        <w:rPr>
          <w:ins w:id="146" w:author="fgrandva" w:date="2015-03-19T11:48:00Z"/>
        </w:rPr>
        <w:pPrChange w:id="147" w:author="fgrandva" w:date="2015-03-19T11:47:00Z">
          <w:pPr/>
        </w:pPrChange>
      </w:pPr>
      <w:ins w:id="148" w:author="fgrandva" w:date="2015-03-19T11:45:00Z">
        <w:r>
          <w:t>use a SAS expander from the 2 LSI SAS connectors to control the 24 drives</w:t>
        </w:r>
      </w:ins>
    </w:p>
    <w:p w:rsidR="002141C9" w:rsidRDefault="002141C9">
      <w:pPr>
        <w:spacing w:before="100" w:beforeAutospacing="1" w:after="100" w:afterAutospacing="1"/>
        <w:jc w:val="left"/>
        <w:rPr>
          <w:ins w:id="149" w:author="fgrandva" w:date="2015-03-19T11:45:00Z"/>
        </w:rPr>
        <w:pPrChange w:id="150" w:author="fgrandva" w:date="2015-03-19T11:48:00Z">
          <w:pPr/>
        </w:pPrChange>
      </w:pPr>
      <w:ins w:id="151" w:author="fgrandva" w:date="2015-03-19T11:49:00Z">
        <w:r>
          <w:rPr>
            <w:noProof/>
            <w:lang w:val="en-US"/>
          </w:rPr>
          <w:lastRenderedPageBreak/>
          <w:drawing>
            <wp:inline distT="0" distB="0" distL="0" distR="0" wp14:anchorId="468357E8" wp14:editId="4B17E154">
              <wp:extent cx="3975186" cy="3098213"/>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72632" cy="3096223"/>
                      </a:xfrm>
                      <a:prstGeom prst="rect">
                        <a:avLst/>
                      </a:prstGeom>
                    </pic:spPr>
                  </pic:pic>
                </a:graphicData>
              </a:graphic>
            </wp:inline>
          </w:drawing>
        </w:r>
      </w:ins>
    </w:p>
    <w:p w:rsidR="002141C9" w:rsidRDefault="002141C9" w:rsidP="002141C9">
      <w:pPr>
        <w:rPr>
          <w:ins w:id="152" w:author="fgrandva" w:date="2015-03-19T11:45:00Z"/>
        </w:rPr>
      </w:pPr>
      <w:ins w:id="153" w:author="fgrandva" w:date="2015-03-19T11:45:00Z">
        <w:r>
          <w:t xml:space="preserve">Here are our recommendations </w:t>
        </w:r>
      </w:ins>
      <w:ins w:id="154" w:author="fgrandva" w:date="2015-03-19T11:48:00Z">
        <w:r>
          <w:t>implemented:</w:t>
        </w:r>
      </w:ins>
    </w:p>
    <w:p w:rsidR="002141C9" w:rsidRDefault="002141C9" w:rsidP="002141C9">
      <w:pPr>
        <w:numPr>
          <w:ilvl w:val="0"/>
          <w:numId w:val="38"/>
        </w:numPr>
        <w:spacing w:before="100" w:beforeAutospacing="1" w:after="100" w:afterAutospacing="1"/>
        <w:jc w:val="left"/>
        <w:rPr>
          <w:ins w:id="155" w:author="fgrandva" w:date="2015-03-19T11:45:00Z"/>
        </w:rPr>
      </w:pPr>
      <w:ins w:id="156" w:author="fgrandva" w:date="2015-03-19T11:45:00Z">
        <w:r>
          <w:t xml:space="preserve">individual RAID 0 </w:t>
        </w:r>
      </w:ins>
    </w:p>
    <w:p w:rsidR="002141C9" w:rsidRDefault="002141C9" w:rsidP="002141C9">
      <w:pPr>
        <w:numPr>
          <w:ilvl w:val="0"/>
          <w:numId w:val="38"/>
        </w:numPr>
        <w:spacing w:before="100" w:beforeAutospacing="1" w:after="100" w:afterAutospacing="1"/>
        <w:jc w:val="left"/>
        <w:rPr>
          <w:ins w:id="157" w:author="fgrandva" w:date="2015-03-19T11:45:00Z"/>
        </w:rPr>
      </w:pPr>
      <w:ins w:id="158" w:author="fgrandva" w:date="2015-03-19T11:45:00Z">
        <w:r>
          <w:t xml:space="preserve">1MB stripe size </w:t>
        </w:r>
      </w:ins>
    </w:p>
    <w:p w:rsidR="002141C9" w:rsidRDefault="002141C9" w:rsidP="002141C9">
      <w:pPr>
        <w:numPr>
          <w:ilvl w:val="0"/>
          <w:numId w:val="38"/>
        </w:numPr>
        <w:spacing w:before="100" w:beforeAutospacing="1" w:after="100" w:afterAutospacing="1"/>
        <w:jc w:val="left"/>
        <w:rPr>
          <w:ins w:id="159" w:author="fgrandva" w:date="2015-03-19T11:45:00Z"/>
        </w:rPr>
      </w:pPr>
      <w:ins w:id="160" w:author="fgrandva" w:date="2015-03-19T11:45:00Z">
        <w:r>
          <w:t xml:space="preserve">Read ahead cache enable </w:t>
        </w:r>
      </w:ins>
    </w:p>
    <w:p w:rsidR="002141C9" w:rsidRDefault="002141C9" w:rsidP="002141C9">
      <w:pPr>
        <w:numPr>
          <w:ilvl w:val="0"/>
          <w:numId w:val="38"/>
        </w:numPr>
        <w:spacing w:before="100" w:beforeAutospacing="1" w:after="100" w:afterAutospacing="1"/>
        <w:jc w:val="left"/>
        <w:rPr>
          <w:ins w:id="161" w:author="fgrandva" w:date="2015-03-19T11:45:00Z"/>
        </w:rPr>
      </w:pPr>
      <w:ins w:id="162" w:author="fgrandva" w:date="2015-03-19T11:45:00Z">
        <w:r>
          <w:t xml:space="preserve">write cache enable while battery is present </w:t>
        </w:r>
      </w:ins>
    </w:p>
    <w:p w:rsidR="002141C9" w:rsidRDefault="002141C9" w:rsidP="002141C9">
      <w:pPr>
        <w:rPr>
          <w:ins w:id="163" w:author="fgrandva" w:date="2015-03-19T11:45:00Z"/>
        </w:rPr>
      </w:pPr>
    </w:p>
    <w:p w:rsidR="00241CFD" w:rsidRPr="002141C9" w:rsidRDefault="00241CFD" w:rsidP="00241CFD">
      <w:pPr>
        <w:rPr>
          <w:rPrChange w:id="164" w:author="fgrandva" w:date="2015-03-19T11:45:00Z">
            <w:rPr>
              <w:lang w:val="en-US"/>
            </w:rPr>
          </w:rPrChange>
        </w:rPr>
      </w:pPr>
    </w:p>
    <w:p w:rsidR="00241CFD" w:rsidRPr="00745040" w:rsidRDefault="00241CFD" w:rsidP="00241CFD">
      <w:pPr>
        <w:pStyle w:val="Heading3"/>
        <w:numPr>
          <w:ilvl w:val="2"/>
          <w:numId w:val="11"/>
        </w:numPr>
        <w:rPr>
          <w:lang w:val="en-US"/>
        </w:rPr>
      </w:pPr>
      <w:bookmarkStart w:id="165" w:name="_Toc414529905"/>
      <w:r w:rsidRPr="00745040">
        <w:rPr>
          <w:lang w:val="en-US"/>
        </w:rPr>
        <w:t>Benchmark Caveat : Network Bandwidth</w:t>
      </w:r>
      <w:bookmarkEnd w:id="165"/>
    </w:p>
    <w:p w:rsidR="00241CFD" w:rsidRPr="00723285" w:rsidRDefault="00241CFD" w:rsidP="00241CFD">
      <w:pPr>
        <w:rPr>
          <w:lang w:val="en-US"/>
        </w:rPr>
      </w:pPr>
    </w:p>
    <w:p w:rsidR="007049CD" w:rsidRPr="00723285" w:rsidRDefault="007049CD" w:rsidP="007049CD">
      <w:pPr>
        <w:rPr>
          <w:lang w:val="en-US"/>
        </w:rPr>
      </w:pPr>
      <w:r w:rsidRPr="00723285">
        <w:rPr>
          <w:lang w:val="en-US"/>
        </w:rPr>
        <w:t>Between the columns</w:t>
      </w:r>
      <w:r w:rsidR="00FB471D" w:rsidRPr="00723285">
        <w:rPr>
          <w:lang w:val="en-US"/>
        </w:rPr>
        <w:t>,</w:t>
      </w:r>
      <w:r w:rsidRPr="00723285">
        <w:rPr>
          <w:lang w:val="en-US"/>
        </w:rPr>
        <w:t xml:space="preserve"> stating 1/10 </w:t>
      </w:r>
      <w:r w:rsidR="002141C9">
        <w:rPr>
          <w:lang w:val="en-US"/>
        </w:rPr>
        <w:t>Gbps</w:t>
      </w:r>
      <w:r w:rsidR="004C7BC2">
        <w:rPr>
          <w:lang w:val="en-US"/>
        </w:rPr>
        <w:t xml:space="preserve"> </w:t>
      </w:r>
      <w:r w:rsidRPr="00723285">
        <w:rPr>
          <w:lang w:val="en-US"/>
        </w:rPr>
        <w:t xml:space="preserve">and the line rate stating 5 </w:t>
      </w:r>
      <w:r w:rsidRPr="002141C9">
        <w:rPr>
          <w:lang w:val="en-US"/>
        </w:rPr>
        <w:t>Gb</w:t>
      </w:r>
      <w:r w:rsidRPr="00723285">
        <w:rPr>
          <w:lang w:val="en-US"/>
        </w:rPr>
        <w:t>, let’s review the network design/setup that was used to check impact of the network on the Hadoop cluster capacity.</w:t>
      </w:r>
    </w:p>
    <w:p w:rsidR="007049CD" w:rsidRPr="00723285" w:rsidRDefault="007049CD" w:rsidP="007049CD">
      <w:pPr>
        <w:rPr>
          <w:lang w:val="en-US"/>
        </w:rPr>
      </w:pPr>
    </w:p>
    <w:p w:rsidR="007049CD" w:rsidRPr="00723285" w:rsidRDefault="007049CD" w:rsidP="007049CD">
      <w:pPr>
        <w:rPr>
          <w:lang w:val="en-US"/>
        </w:rPr>
      </w:pPr>
      <w:r w:rsidRPr="00723285">
        <w:rPr>
          <w:lang w:val="en-US"/>
        </w:rPr>
        <w:t>Test</w:t>
      </w:r>
      <w:r w:rsidR="00FB471D" w:rsidRPr="00723285">
        <w:rPr>
          <w:lang w:val="en-US"/>
        </w:rPr>
        <w:t>s</w:t>
      </w:r>
      <w:r w:rsidRPr="00723285">
        <w:rPr>
          <w:lang w:val="en-US"/>
        </w:rPr>
        <w:t xml:space="preserve"> 1-5 were using a typical CPAv2 architecture. It was designed to scale up to 160 servers per domain and</w:t>
      </w:r>
      <w:r w:rsidR="00FB471D" w:rsidRPr="00723285">
        <w:rPr>
          <w:lang w:val="en-US"/>
        </w:rPr>
        <w:t>,</w:t>
      </w:r>
      <w:r w:rsidRPr="00723285">
        <w:rPr>
          <w:lang w:val="en-US"/>
        </w:rPr>
        <w:t xml:space="preserve"> consequently</w:t>
      </w:r>
      <w:r w:rsidR="00FB471D" w:rsidRPr="00723285">
        <w:rPr>
          <w:lang w:val="en-US"/>
        </w:rPr>
        <w:t>,</w:t>
      </w:r>
      <w:r w:rsidRPr="00723285">
        <w:rPr>
          <w:lang w:val="en-US"/>
        </w:rPr>
        <w:t xml:space="preserve"> using a FEX between</w:t>
      </w:r>
      <w:r w:rsidR="00FB471D" w:rsidRPr="00723285">
        <w:rPr>
          <w:lang w:val="en-US"/>
        </w:rPr>
        <w:t xml:space="preserve"> </w:t>
      </w:r>
      <w:r w:rsidRPr="00723285">
        <w:rPr>
          <w:lang w:val="en-US"/>
        </w:rPr>
        <w:t>server and FI switch.</w:t>
      </w:r>
    </w:p>
    <w:p w:rsidR="007049CD" w:rsidRPr="00723285" w:rsidRDefault="007049CD" w:rsidP="007049CD">
      <w:pPr>
        <w:rPr>
          <w:lang w:val="en-US"/>
        </w:rPr>
      </w:pPr>
    </w:p>
    <w:p w:rsidR="00241CFD" w:rsidRPr="00723285" w:rsidRDefault="007049CD" w:rsidP="00241CFD">
      <w:pPr>
        <w:rPr>
          <w:lang w:val="en-US"/>
        </w:rPr>
      </w:pPr>
      <w:r w:rsidRPr="00723285">
        <w:rPr>
          <w:noProof/>
          <w:lang w:val="en-US"/>
        </w:rPr>
        <w:lastRenderedPageBreak/>
        <w:drawing>
          <wp:inline distT="0" distB="0" distL="0" distR="0" wp14:anchorId="40245956" wp14:editId="4D841501">
            <wp:extent cx="5270500" cy="464491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0500" cy="4644910"/>
                    </a:xfrm>
                    <a:prstGeom prst="rect">
                      <a:avLst/>
                    </a:prstGeom>
                  </pic:spPr>
                </pic:pic>
              </a:graphicData>
            </a:graphic>
          </wp:inline>
        </w:drawing>
      </w:r>
    </w:p>
    <w:p w:rsidR="00D176DD" w:rsidRPr="00723285" w:rsidRDefault="00D176DD" w:rsidP="00241CFD">
      <w:pPr>
        <w:rPr>
          <w:lang w:val="en-US"/>
        </w:rPr>
      </w:pPr>
    </w:p>
    <w:p w:rsidR="00241CFD" w:rsidRPr="00723285" w:rsidRDefault="00241CFD" w:rsidP="00241CFD">
      <w:pPr>
        <w:rPr>
          <w:lang w:val="en-US"/>
        </w:rPr>
      </w:pPr>
      <w:r w:rsidRPr="00723285">
        <w:rPr>
          <w:lang w:val="en-US"/>
        </w:rPr>
        <w:t xml:space="preserve">Removing the FEX and cabling </w:t>
      </w:r>
      <w:r w:rsidR="00FB471D" w:rsidRPr="00723285">
        <w:rPr>
          <w:lang w:val="en-US"/>
        </w:rPr>
        <w:t xml:space="preserve">the </w:t>
      </w:r>
      <w:r w:rsidRPr="00723285">
        <w:rPr>
          <w:lang w:val="en-US"/>
        </w:rPr>
        <w:t xml:space="preserve">server </w:t>
      </w:r>
      <w:r w:rsidR="00FB471D" w:rsidRPr="00723285">
        <w:rPr>
          <w:lang w:val="en-US"/>
        </w:rPr>
        <w:t xml:space="preserve">directly </w:t>
      </w:r>
      <w:r w:rsidRPr="00723285">
        <w:rPr>
          <w:lang w:val="en-US"/>
        </w:rPr>
        <w:t>to the FI (an option now in CPA v3, high</w:t>
      </w:r>
      <w:r w:rsidR="00FB471D" w:rsidRPr="00723285">
        <w:rPr>
          <w:lang w:val="en-US"/>
        </w:rPr>
        <w:t xml:space="preserve"> </w:t>
      </w:r>
      <w:r w:rsidRPr="00723285">
        <w:rPr>
          <w:lang w:val="en-US"/>
        </w:rPr>
        <w:t>performance) provide full-line rate at 10 Gb</w:t>
      </w:r>
      <w:r w:rsidR="00FB471D" w:rsidRPr="00723285">
        <w:rPr>
          <w:lang w:val="en-US"/>
        </w:rPr>
        <w:t>p</w:t>
      </w:r>
      <w:r w:rsidRPr="00723285">
        <w:rPr>
          <w:lang w:val="en-US"/>
        </w:rPr>
        <w:t xml:space="preserve">s for the </w:t>
      </w:r>
      <w:r w:rsidR="00FB471D" w:rsidRPr="00723285">
        <w:rPr>
          <w:lang w:val="en-US"/>
        </w:rPr>
        <w:t xml:space="preserve">whole </w:t>
      </w:r>
      <w:r w:rsidRPr="00723285">
        <w:rPr>
          <w:lang w:val="en-US"/>
        </w:rPr>
        <w:t>server.</w:t>
      </w:r>
    </w:p>
    <w:p w:rsidR="000035AC" w:rsidRPr="00723285" w:rsidRDefault="000035AC" w:rsidP="000035AC">
      <w:pPr>
        <w:rPr>
          <w:lang w:val="en-US"/>
        </w:rPr>
      </w:pPr>
    </w:p>
    <w:p w:rsidR="00D176DD" w:rsidRPr="00723285" w:rsidRDefault="007049CD" w:rsidP="000035AC">
      <w:pPr>
        <w:rPr>
          <w:lang w:val="en-US"/>
        </w:rPr>
      </w:pPr>
      <w:r w:rsidRPr="00723285">
        <w:rPr>
          <w:noProof/>
          <w:lang w:val="en-US"/>
        </w:rPr>
        <w:lastRenderedPageBreak/>
        <w:drawing>
          <wp:inline distT="0" distB="0" distL="0" distR="0" wp14:anchorId="5F269C41" wp14:editId="67456219">
            <wp:extent cx="5267325" cy="6229350"/>
            <wp:effectExtent l="0" t="0" r="9525"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67325" cy="6229350"/>
                    </a:xfrm>
                    <a:prstGeom prst="rect">
                      <a:avLst/>
                    </a:prstGeom>
                  </pic:spPr>
                </pic:pic>
              </a:graphicData>
            </a:graphic>
          </wp:inline>
        </w:drawing>
      </w:r>
    </w:p>
    <w:p w:rsidR="000035AC" w:rsidRPr="00745040" w:rsidRDefault="000035AC" w:rsidP="00C02548">
      <w:pPr>
        <w:rPr>
          <w:lang w:val="en-US"/>
        </w:rPr>
      </w:pPr>
    </w:p>
    <w:p w:rsidR="00D176DD" w:rsidRPr="00745040" w:rsidRDefault="00D176DD" w:rsidP="00C02548">
      <w:pPr>
        <w:rPr>
          <w:lang w:val="en-US"/>
        </w:rPr>
      </w:pPr>
    </w:p>
    <w:p w:rsidR="00D176DD" w:rsidRPr="00723285" w:rsidRDefault="00D176DD" w:rsidP="00D176DD">
      <w:pPr>
        <w:rPr>
          <w:lang w:val="en-US"/>
        </w:rPr>
      </w:pPr>
      <w:r w:rsidRPr="00723285">
        <w:rPr>
          <w:lang w:val="en-US"/>
        </w:rPr>
        <w:t>1 Gb</w:t>
      </w:r>
      <w:r w:rsidR="00FB471D" w:rsidRPr="00723285">
        <w:rPr>
          <w:lang w:val="en-US"/>
        </w:rPr>
        <w:t>p</w:t>
      </w:r>
      <w:r w:rsidRPr="00723285">
        <w:rPr>
          <w:lang w:val="en-US"/>
        </w:rPr>
        <w:t xml:space="preserve">s test has been managed by forcing the NIC </w:t>
      </w:r>
      <w:r w:rsidR="00452396" w:rsidRPr="00723285">
        <w:rPr>
          <w:lang w:val="en-US"/>
        </w:rPr>
        <w:t>Ethernet</w:t>
      </w:r>
      <w:r w:rsidRPr="00723285">
        <w:rPr>
          <w:lang w:val="en-US"/>
        </w:rPr>
        <w:t xml:space="preserve"> port to work at 1Gb</w:t>
      </w:r>
      <w:r w:rsidR="00FB471D" w:rsidRPr="00723285">
        <w:rPr>
          <w:lang w:val="en-US"/>
        </w:rPr>
        <w:t>p</w:t>
      </w:r>
      <w:r w:rsidRPr="00723285">
        <w:rPr>
          <w:lang w:val="en-US"/>
        </w:rPr>
        <w:t>s instead of 10Gb</w:t>
      </w:r>
      <w:r w:rsidR="00FB471D" w:rsidRPr="00723285">
        <w:rPr>
          <w:lang w:val="en-US"/>
        </w:rPr>
        <w:t>p</w:t>
      </w:r>
      <w:r w:rsidRPr="00723285">
        <w:rPr>
          <w:lang w:val="en-US"/>
        </w:rPr>
        <w:t>s.</w:t>
      </w:r>
    </w:p>
    <w:p w:rsidR="007049CD" w:rsidRPr="00723285" w:rsidRDefault="007049CD" w:rsidP="00D176DD">
      <w:pPr>
        <w:rPr>
          <w:lang w:val="en-US"/>
        </w:rPr>
      </w:pPr>
    </w:p>
    <w:p w:rsidR="007049CD" w:rsidRPr="00723285" w:rsidRDefault="007049CD" w:rsidP="00D176DD">
      <w:pPr>
        <w:rPr>
          <w:lang w:val="en-US"/>
        </w:rPr>
      </w:pPr>
      <w:r w:rsidRPr="00723285">
        <w:rPr>
          <w:noProof/>
          <w:lang w:val="en-US"/>
        </w:rPr>
        <w:lastRenderedPageBreak/>
        <w:drawing>
          <wp:inline distT="0" distB="0" distL="0" distR="0" wp14:anchorId="6BD135EA" wp14:editId="540E543B">
            <wp:extent cx="5270500" cy="4593669"/>
            <wp:effectExtent l="0" t="0" r="635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0500" cy="4593669"/>
                    </a:xfrm>
                    <a:prstGeom prst="rect">
                      <a:avLst/>
                    </a:prstGeom>
                  </pic:spPr>
                </pic:pic>
              </a:graphicData>
            </a:graphic>
          </wp:inline>
        </w:drawing>
      </w:r>
    </w:p>
    <w:p w:rsidR="00D176DD" w:rsidRPr="00723285" w:rsidRDefault="00D176DD" w:rsidP="00D176DD">
      <w:pPr>
        <w:rPr>
          <w:lang w:val="en-US"/>
        </w:rPr>
      </w:pPr>
    </w:p>
    <w:p w:rsidR="00CD3145" w:rsidRPr="00723285" w:rsidRDefault="00CD3145" w:rsidP="00CD3145">
      <w:pPr>
        <w:rPr>
          <w:lang w:val="en-US"/>
        </w:rPr>
      </w:pPr>
      <w:r w:rsidRPr="00723285">
        <w:rPr>
          <w:lang w:val="en-US"/>
        </w:rPr>
        <w:t>These configurations made testing of the 1</w:t>
      </w:r>
      <w:r w:rsidRPr="004C7BC2">
        <w:rPr>
          <w:lang w:val="en-US"/>
        </w:rPr>
        <w:t>Gb</w:t>
      </w:r>
      <w:r w:rsidR="004C7BC2">
        <w:rPr>
          <w:lang w:val="en-US"/>
        </w:rPr>
        <w:t>ps</w:t>
      </w:r>
      <w:r w:rsidRPr="00723285">
        <w:rPr>
          <w:lang w:val="en-US"/>
        </w:rPr>
        <w:t>, 5</w:t>
      </w:r>
      <w:r w:rsidR="002141C9" w:rsidRPr="004C7BC2">
        <w:rPr>
          <w:lang w:val="en-US"/>
        </w:rPr>
        <w:t>Gbps</w:t>
      </w:r>
      <w:r w:rsidR="004C7BC2">
        <w:rPr>
          <w:lang w:val="en-US"/>
        </w:rPr>
        <w:t xml:space="preserve"> </w:t>
      </w:r>
      <w:r w:rsidRPr="00723285">
        <w:rPr>
          <w:lang w:val="en-US"/>
        </w:rPr>
        <w:t>and 10</w:t>
      </w:r>
      <w:r w:rsidR="002141C9" w:rsidRPr="004C7BC2">
        <w:rPr>
          <w:lang w:val="en-US"/>
        </w:rPr>
        <w:t>Gbps</w:t>
      </w:r>
      <w:r w:rsidR="004C7BC2">
        <w:rPr>
          <w:lang w:val="en-US"/>
        </w:rPr>
        <w:t xml:space="preserve"> </w:t>
      </w:r>
      <w:r w:rsidRPr="00723285">
        <w:rPr>
          <w:lang w:val="en-US"/>
        </w:rPr>
        <w:t>networks possible.</w:t>
      </w:r>
    </w:p>
    <w:p w:rsidR="00D176DD" w:rsidRPr="00723285" w:rsidRDefault="00D176DD" w:rsidP="00C02548">
      <w:pPr>
        <w:rPr>
          <w:lang w:val="en-US"/>
        </w:rPr>
      </w:pPr>
    </w:p>
    <w:p w:rsidR="00D6664A" w:rsidRPr="00745040" w:rsidRDefault="00D176DD" w:rsidP="006C5E2A">
      <w:pPr>
        <w:pStyle w:val="Heading2"/>
        <w:rPr>
          <w:lang w:val="en-US"/>
        </w:rPr>
      </w:pPr>
      <w:bookmarkStart w:id="166" w:name="_Toc414529906"/>
      <w:r w:rsidRPr="00745040">
        <w:rPr>
          <w:lang w:val="en-US"/>
        </w:rPr>
        <w:t>Benchmark Hyper-Threading</w:t>
      </w:r>
      <w:bookmarkEnd w:id="166"/>
    </w:p>
    <w:p w:rsidR="00D176DD" w:rsidRPr="00745040" w:rsidRDefault="00D176DD" w:rsidP="00D176DD">
      <w:pPr>
        <w:rPr>
          <w:lang w:val="en-US"/>
        </w:rPr>
      </w:pPr>
    </w:p>
    <w:p w:rsidR="00EA7A61" w:rsidRPr="00745040" w:rsidRDefault="00EA7A61" w:rsidP="00D176DD">
      <w:pPr>
        <w:rPr>
          <w:lang w:val="en-US"/>
        </w:rPr>
      </w:pPr>
    </w:p>
    <w:p w:rsidR="00EA7A61" w:rsidRPr="00745040" w:rsidRDefault="002141C9" w:rsidP="00D176DD">
      <w:pPr>
        <w:rPr>
          <w:lang w:val="en-US"/>
        </w:rPr>
      </w:pPr>
      <w:r>
        <w:rPr>
          <w:noProof/>
          <w:lang w:val="en-US"/>
        </w:rPr>
        <w:lastRenderedPageBreak/>
        <w:drawing>
          <wp:anchor distT="0" distB="0" distL="114300" distR="114300" simplePos="0" relativeHeight="251675648" behindDoc="0" locked="0" layoutInCell="1" allowOverlap="1" wp14:anchorId="77F3320A" wp14:editId="47D3B333">
            <wp:simplePos x="0" y="0"/>
            <wp:positionH relativeFrom="column">
              <wp:posOffset>1270</wp:posOffset>
            </wp:positionH>
            <wp:positionV relativeFrom="paragraph">
              <wp:posOffset>3467795</wp:posOffset>
            </wp:positionV>
            <wp:extent cx="5269865" cy="226695"/>
            <wp:effectExtent l="0" t="0" r="6985" b="1905"/>
            <wp:wrapNone/>
            <wp:docPr id="16384" nam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69865" cy="226695"/>
                    </a:xfrm>
                    <a:prstGeom prst="rect">
                      <a:avLst/>
                    </a:prstGeom>
                  </pic:spPr>
                </pic:pic>
              </a:graphicData>
            </a:graphic>
            <wp14:sizeRelH relativeFrom="margin">
              <wp14:pctWidth>0</wp14:pctWidth>
            </wp14:sizeRelH>
            <wp14:sizeRelV relativeFrom="margin">
              <wp14:pctHeight>0</wp14:pctHeight>
            </wp14:sizeRelV>
          </wp:anchor>
        </w:drawing>
      </w:r>
      <w:r w:rsidR="00EA7A61" w:rsidRPr="00723285">
        <w:rPr>
          <w:noProof/>
          <w:lang w:val="en-US"/>
        </w:rPr>
        <w:drawing>
          <wp:inline distT="0" distB="0" distL="0" distR="0" wp14:anchorId="75968996" wp14:editId="2B293F19">
            <wp:extent cx="5270500" cy="3826743"/>
            <wp:effectExtent l="0" t="0" r="6350" b="254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176DD" w:rsidRPr="00745040" w:rsidRDefault="00D176DD" w:rsidP="00D176DD">
      <w:pPr>
        <w:rPr>
          <w:lang w:val="en-US"/>
        </w:rPr>
      </w:pPr>
    </w:p>
    <w:p w:rsidR="00EA7A61" w:rsidRPr="00723285" w:rsidRDefault="00D176DD" w:rsidP="00D176DD">
      <w:pPr>
        <w:rPr>
          <w:lang w:val="en-US"/>
        </w:rPr>
      </w:pPr>
      <w:r w:rsidRPr="00723285">
        <w:rPr>
          <w:lang w:val="en-US"/>
        </w:rPr>
        <w:t xml:space="preserve">We can see a clear impact of Hyper-Threading OFF, about 20% more time to complete. </w:t>
      </w:r>
    </w:p>
    <w:p w:rsidR="00EA7A61" w:rsidRPr="00723285" w:rsidRDefault="00CD3145" w:rsidP="00D176DD">
      <w:pPr>
        <w:rPr>
          <w:lang w:val="en-US"/>
        </w:rPr>
      </w:pPr>
      <w:r w:rsidRPr="00723285">
        <w:rPr>
          <w:lang w:val="en-US"/>
        </w:rPr>
        <w:t>B</w:t>
      </w:r>
      <w:r w:rsidR="00EA7A61" w:rsidRPr="00723285">
        <w:rPr>
          <w:lang w:val="en-US"/>
        </w:rPr>
        <w:t>aseline result used: E5-2690v2, Hyper-threading ON, FLR (full</w:t>
      </w:r>
      <w:r w:rsidR="00E37F4F" w:rsidRPr="00723285">
        <w:rPr>
          <w:lang w:val="en-US"/>
        </w:rPr>
        <w:t>-</w:t>
      </w:r>
      <w:r w:rsidR="00EA7A61" w:rsidRPr="00723285">
        <w:rPr>
          <w:lang w:val="en-US"/>
        </w:rPr>
        <w:t>line rate 10Gb) with 24 HDD.</w:t>
      </w:r>
    </w:p>
    <w:p w:rsidR="00EA7A61" w:rsidRPr="00723285" w:rsidRDefault="00EA7A61" w:rsidP="00D176DD">
      <w:pPr>
        <w:rPr>
          <w:lang w:val="en-US"/>
        </w:rPr>
      </w:pPr>
    </w:p>
    <w:p w:rsidR="00D176DD" w:rsidRPr="00723285" w:rsidRDefault="00CD3145" w:rsidP="00D176DD">
      <w:pPr>
        <w:rPr>
          <w:lang w:val="en-US"/>
        </w:rPr>
      </w:pPr>
      <w:r w:rsidRPr="00723285">
        <w:rPr>
          <w:lang w:val="en-US"/>
        </w:rPr>
        <w:t xml:space="preserve">Enabling </w:t>
      </w:r>
      <w:r w:rsidRPr="00745040">
        <w:rPr>
          <w:lang w:val="en-US"/>
        </w:rPr>
        <w:t xml:space="preserve">Hyper-Threading allows for </w:t>
      </w:r>
      <w:r w:rsidR="00E37F4F" w:rsidRPr="00745040">
        <w:rPr>
          <w:lang w:val="en-US"/>
        </w:rPr>
        <w:t xml:space="preserve">two </w:t>
      </w:r>
      <w:r w:rsidRPr="00745040">
        <w:rPr>
          <w:lang w:val="en-US"/>
        </w:rPr>
        <w:t xml:space="preserve">execution threads per core. This enables additional processing resources and makes them available for use. The result being the job executed in a shorter time, </w:t>
      </w:r>
      <w:r w:rsidR="00E37F4F" w:rsidRPr="00723285">
        <w:rPr>
          <w:lang w:val="en-US"/>
        </w:rPr>
        <w:t xml:space="preserve">fewer </w:t>
      </w:r>
      <w:r w:rsidR="00D176DD" w:rsidRPr="00723285">
        <w:rPr>
          <w:lang w:val="en-US"/>
        </w:rPr>
        <w:t>execution cores to process</w:t>
      </w:r>
      <w:r w:rsidRPr="00723285">
        <w:rPr>
          <w:lang w:val="en-US"/>
        </w:rPr>
        <w:t>,</w:t>
      </w:r>
      <w:r w:rsidR="00D176DD" w:rsidRPr="00723285">
        <w:rPr>
          <w:lang w:val="en-US"/>
        </w:rPr>
        <w:t xml:space="preserve"> so </w:t>
      </w:r>
      <w:r w:rsidR="00E37F4F" w:rsidRPr="00723285">
        <w:rPr>
          <w:lang w:val="en-US"/>
        </w:rPr>
        <w:t xml:space="preserve">fewer </w:t>
      </w:r>
      <w:r w:rsidR="00D176DD" w:rsidRPr="00723285">
        <w:rPr>
          <w:lang w:val="en-US"/>
        </w:rPr>
        <w:t>containers active to do the data processing</w:t>
      </w:r>
      <w:r w:rsidR="00E37F4F" w:rsidRPr="00723285">
        <w:rPr>
          <w:lang w:val="en-US"/>
        </w:rPr>
        <w:t>.</w:t>
      </w:r>
    </w:p>
    <w:p w:rsidR="00D176DD" w:rsidRPr="00723285" w:rsidRDefault="00D176DD" w:rsidP="00D176DD">
      <w:pPr>
        <w:rPr>
          <w:lang w:val="en-US"/>
        </w:rPr>
      </w:pPr>
    </w:p>
    <w:p w:rsidR="00E52A61" w:rsidRPr="00723285" w:rsidRDefault="00E52A61" w:rsidP="00D176DD">
      <w:pPr>
        <w:rPr>
          <w:lang w:val="en-US"/>
        </w:rPr>
      </w:pPr>
      <w:r w:rsidRPr="00723285">
        <w:rPr>
          <w:noProof/>
          <w:lang w:val="en-US"/>
        </w:rPr>
        <w:lastRenderedPageBreak/>
        <w:drawing>
          <wp:inline distT="0" distB="0" distL="0" distR="0" wp14:anchorId="4E3D7C21" wp14:editId="27CFDDD3">
            <wp:extent cx="5270500" cy="3812040"/>
            <wp:effectExtent l="0" t="0" r="6350" b="0"/>
            <wp:docPr id="409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55"/>
                    <a:stretch>
                      <a:fillRect/>
                    </a:stretch>
                  </pic:blipFill>
                  <pic:spPr>
                    <a:xfrm>
                      <a:off x="0" y="0"/>
                      <a:ext cx="5270500" cy="3812040"/>
                    </a:xfrm>
                    <a:prstGeom prst="rect">
                      <a:avLst/>
                    </a:prstGeom>
                  </pic:spPr>
                </pic:pic>
              </a:graphicData>
            </a:graphic>
          </wp:inline>
        </w:drawing>
      </w:r>
    </w:p>
    <w:p w:rsidR="00D16E36" w:rsidRPr="00723285" w:rsidRDefault="00D16E36" w:rsidP="00D16E36">
      <w:pPr>
        <w:rPr>
          <w:lang w:val="en-US"/>
        </w:rPr>
      </w:pPr>
    </w:p>
    <w:p w:rsidR="00E52A61" w:rsidRPr="00745040" w:rsidRDefault="00E52A61" w:rsidP="00E52A61">
      <w:pPr>
        <w:rPr>
          <w:lang w:val="en-US"/>
        </w:rPr>
      </w:pPr>
      <w:r w:rsidRPr="00723285">
        <w:rPr>
          <w:lang w:val="en-US"/>
        </w:rPr>
        <w:t xml:space="preserve">From a power consumption perspective, HT makes no differences, </w:t>
      </w:r>
      <w:r w:rsidRPr="00745040">
        <w:rPr>
          <w:lang w:val="en-US"/>
        </w:rPr>
        <w:t>A processor with a good core/frequency balance completes tasks quicker overall, therefore reducing overall platform power consumption</w:t>
      </w:r>
    </w:p>
    <w:p w:rsidR="00E52A61" w:rsidRPr="00745040" w:rsidRDefault="00E52A61" w:rsidP="00E52A61">
      <w:pPr>
        <w:rPr>
          <w:lang w:val="en-US"/>
        </w:rPr>
      </w:pPr>
      <w:r w:rsidRPr="00745040">
        <w:rPr>
          <w:lang w:val="en-US"/>
        </w:rPr>
        <w:t xml:space="preserve">Eliminating IO and network bottlenecks allows the </w:t>
      </w:r>
      <w:r w:rsidR="00E37F4F" w:rsidRPr="00745040">
        <w:rPr>
          <w:lang w:val="en-US"/>
        </w:rPr>
        <w:t>p</w:t>
      </w:r>
      <w:r w:rsidRPr="00745040">
        <w:rPr>
          <w:lang w:val="en-US"/>
        </w:rPr>
        <w:t>rocessor to execute optimally, resulting in an overall reduction in job completion time and therefore overall platform power reduction.</w:t>
      </w:r>
    </w:p>
    <w:p w:rsidR="00E52A61" w:rsidRPr="00745040" w:rsidRDefault="00E52A61" w:rsidP="00E52A61">
      <w:pPr>
        <w:pStyle w:val="Heading3"/>
        <w:numPr>
          <w:ilvl w:val="2"/>
          <w:numId w:val="16"/>
        </w:numPr>
        <w:rPr>
          <w:lang w:val="en-US"/>
        </w:rPr>
      </w:pPr>
      <w:bookmarkStart w:id="167" w:name="_Toc414529907"/>
      <w:r w:rsidRPr="00745040">
        <w:rPr>
          <w:lang w:val="en-US"/>
        </w:rPr>
        <w:t>Hyper-Threading details</w:t>
      </w:r>
      <w:bookmarkEnd w:id="167"/>
    </w:p>
    <w:p w:rsidR="00E52A61" w:rsidRPr="00745040" w:rsidRDefault="00E52A61" w:rsidP="00E52A61">
      <w:pPr>
        <w:rPr>
          <w:lang w:val="en-US"/>
        </w:rPr>
      </w:pPr>
    </w:p>
    <w:p w:rsidR="00E52A61" w:rsidRPr="00723285" w:rsidRDefault="00E52A61" w:rsidP="00E52A61">
      <w:pPr>
        <w:rPr>
          <w:lang w:val="en-US"/>
        </w:rPr>
      </w:pPr>
      <w:r w:rsidRPr="00723285">
        <w:rPr>
          <w:lang w:val="en-US"/>
        </w:rPr>
        <w:t xml:space="preserve">For each </w:t>
      </w:r>
      <w:hyperlink r:id="rId56" w:history="1">
        <w:r w:rsidRPr="00723285">
          <w:rPr>
            <w:lang w:val="en-US"/>
          </w:rPr>
          <w:t>processor core</w:t>
        </w:r>
      </w:hyperlink>
      <w:r w:rsidRPr="00723285">
        <w:rPr>
          <w:lang w:val="en-US"/>
        </w:rPr>
        <w:t xml:space="preserve"> that is physically present, the </w:t>
      </w:r>
      <w:hyperlink r:id="rId57" w:history="1">
        <w:r w:rsidRPr="00723285">
          <w:rPr>
            <w:lang w:val="en-US"/>
          </w:rPr>
          <w:t>operating system</w:t>
        </w:r>
      </w:hyperlink>
      <w:r w:rsidRPr="00723285">
        <w:rPr>
          <w:lang w:val="en-US"/>
        </w:rPr>
        <w:t xml:space="preserve"> addresses two virtual or logical cores, and shares the workload between them when possible. The main function of hyper-threading is to increase the number of independent instructions in the pipeline; it takes advantage of </w:t>
      </w:r>
      <w:hyperlink r:id="rId58" w:history="1">
        <w:r w:rsidRPr="00723285">
          <w:rPr>
            <w:lang w:val="en-US"/>
          </w:rPr>
          <w:t>superscalar</w:t>
        </w:r>
      </w:hyperlink>
      <w:r w:rsidRPr="00723285">
        <w:rPr>
          <w:lang w:val="en-US"/>
        </w:rPr>
        <w:t xml:space="preserve"> architecture, in which multiple instructions operate on separate data in parallel. With HTT, one physical core appears as two processors to the operating system, which can use each core to schedule two processes at once. In addition two or more processes can use the same resources. If resources for one process are not available, then another process can continue if its resources are available.</w:t>
      </w:r>
    </w:p>
    <w:p w:rsidR="00E52A61" w:rsidRPr="00723285" w:rsidRDefault="00E52A61" w:rsidP="00E52A61">
      <w:pPr>
        <w:rPr>
          <w:lang w:val="en-US"/>
        </w:rPr>
      </w:pPr>
    </w:p>
    <w:p w:rsidR="00E52A61" w:rsidRPr="00723285" w:rsidRDefault="00CD3145" w:rsidP="00E52A61">
      <w:pPr>
        <w:rPr>
          <w:lang w:val="en-US"/>
        </w:rPr>
      </w:pPr>
      <w:r w:rsidRPr="00723285">
        <w:rPr>
          <w:noProof/>
          <w:lang w:val="en-US"/>
        </w:rPr>
        <w:lastRenderedPageBreak/>
        <w:drawing>
          <wp:inline distT="0" distB="0" distL="0" distR="0" wp14:anchorId="6C7DA757" wp14:editId="2B899D95">
            <wp:extent cx="5270500" cy="2661603"/>
            <wp:effectExtent l="0" t="0" r="6350" b="5715"/>
            <wp:docPr id="4115" name="Picture 4115" descr="http://www.shahrsakhtafzar.com/images2/ht/hyper_thread_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hahrsakhtafzar.com/images2/ht/hyper_thread_work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661603"/>
                    </a:xfrm>
                    <a:prstGeom prst="rect">
                      <a:avLst/>
                    </a:prstGeom>
                    <a:noFill/>
                    <a:ln>
                      <a:noFill/>
                    </a:ln>
                  </pic:spPr>
                </pic:pic>
              </a:graphicData>
            </a:graphic>
          </wp:inline>
        </w:drawing>
      </w:r>
    </w:p>
    <w:p w:rsidR="00E52A61" w:rsidRPr="00723285" w:rsidRDefault="00E52A61" w:rsidP="00D16E36">
      <w:pPr>
        <w:rPr>
          <w:lang w:val="en-US"/>
        </w:rPr>
      </w:pPr>
    </w:p>
    <w:p w:rsidR="00D16E36" w:rsidRPr="00745040" w:rsidRDefault="00D16E36" w:rsidP="00D16E36">
      <w:pPr>
        <w:pStyle w:val="Heading2"/>
        <w:rPr>
          <w:lang w:val="en-US"/>
        </w:rPr>
      </w:pPr>
      <w:bookmarkStart w:id="168" w:name="_Toc414529908"/>
      <w:r w:rsidRPr="00745040">
        <w:rPr>
          <w:lang w:val="en-US"/>
        </w:rPr>
        <w:t>Benchmark Network Bandwidth</w:t>
      </w:r>
      <w:bookmarkEnd w:id="168"/>
    </w:p>
    <w:p w:rsidR="00D16E36" w:rsidRPr="00745040" w:rsidRDefault="00D16E36" w:rsidP="00D16E36">
      <w:pPr>
        <w:rPr>
          <w:lang w:val="en-US"/>
        </w:rPr>
      </w:pPr>
    </w:p>
    <w:p w:rsidR="00CD3145" w:rsidRPr="00723285" w:rsidRDefault="00CD3145" w:rsidP="00CD3145">
      <w:pPr>
        <w:rPr>
          <w:lang w:val="en-US"/>
        </w:rPr>
      </w:pPr>
      <w:r w:rsidRPr="00745040">
        <w:rPr>
          <w:lang w:val="en-US"/>
        </w:rPr>
        <w:t xml:space="preserve">The network has a direct impact on the cluster’s performance. </w:t>
      </w:r>
      <w:r w:rsidRPr="00723285">
        <w:rPr>
          <w:lang w:val="en-US"/>
        </w:rPr>
        <w:t>1</w:t>
      </w:r>
      <w:r w:rsidR="002141C9" w:rsidRPr="004C7BC2">
        <w:rPr>
          <w:lang w:val="en-US"/>
        </w:rPr>
        <w:t>Gbps</w:t>
      </w:r>
      <w:r w:rsidR="004C7BC2">
        <w:rPr>
          <w:lang w:val="en-US"/>
        </w:rPr>
        <w:t xml:space="preserve"> </w:t>
      </w:r>
      <w:r w:rsidRPr="00723285">
        <w:rPr>
          <w:lang w:val="en-US"/>
        </w:rPr>
        <w:t>creates limitation in transferring the data between the data nodes during the Teragen generation phase. Time to complete this take is higher due to 1</w:t>
      </w:r>
      <w:r w:rsidR="002141C9">
        <w:rPr>
          <w:highlight w:val="yellow"/>
          <w:lang w:val="en-US"/>
        </w:rPr>
        <w:t>Gbps</w:t>
      </w:r>
      <w:r w:rsidR="004C7BC2">
        <w:rPr>
          <w:lang w:val="en-US"/>
        </w:rPr>
        <w:t xml:space="preserve"> </w:t>
      </w:r>
      <w:r w:rsidRPr="00723285">
        <w:rPr>
          <w:lang w:val="en-US"/>
        </w:rPr>
        <w:t>but CPU utilization is lower.</w:t>
      </w:r>
    </w:p>
    <w:p w:rsidR="00CD3145" w:rsidRPr="00723285" w:rsidRDefault="00CD3145" w:rsidP="00CD3145">
      <w:pPr>
        <w:rPr>
          <w:lang w:val="en-US"/>
        </w:rPr>
      </w:pPr>
    </w:p>
    <w:p w:rsidR="00CD3145" w:rsidRPr="00723285" w:rsidRDefault="00CD3145" w:rsidP="00CD3145">
      <w:pPr>
        <w:rPr>
          <w:lang w:val="en-US"/>
        </w:rPr>
      </w:pPr>
      <w:r w:rsidRPr="00723285">
        <w:rPr>
          <w:lang w:val="en-US"/>
        </w:rPr>
        <w:t xml:space="preserve">Hadoop is especially sensitive </w:t>
      </w:r>
      <w:r w:rsidR="00E37F4F" w:rsidRPr="00723285">
        <w:rPr>
          <w:lang w:val="en-US"/>
        </w:rPr>
        <w:t xml:space="preserve">to </w:t>
      </w:r>
      <w:r w:rsidRPr="00723285">
        <w:rPr>
          <w:lang w:val="en-US"/>
        </w:rPr>
        <w:t>network performance, especially with larger datasets.</w:t>
      </w:r>
    </w:p>
    <w:p w:rsidR="00CD3145" w:rsidRPr="00723285" w:rsidRDefault="00CD3145" w:rsidP="00CD3145">
      <w:pPr>
        <w:rPr>
          <w:lang w:val="en-US"/>
        </w:rPr>
      </w:pPr>
    </w:p>
    <w:p w:rsidR="00D16E36" w:rsidRPr="00723285" w:rsidRDefault="00CD3145" w:rsidP="00CD3145">
      <w:pPr>
        <w:rPr>
          <w:lang w:val="en-US"/>
        </w:rPr>
      </w:pPr>
      <w:r w:rsidRPr="00723285">
        <w:rPr>
          <w:lang w:val="en-US"/>
        </w:rPr>
        <w:t>We have a clear demonstration of “Networking bound” architecture for the 5</w:t>
      </w:r>
      <w:r w:rsidR="002141C9">
        <w:rPr>
          <w:highlight w:val="yellow"/>
          <w:lang w:val="en-US"/>
        </w:rPr>
        <w:t>Gbps</w:t>
      </w:r>
      <w:r w:rsidR="004C7BC2">
        <w:rPr>
          <w:lang w:val="en-US"/>
        </w:rPr>
        <w:t xml:space="preserve"> </w:t>
      </w:r>
      <w:r w:rsidRPr="00723285">
        <w:rPr>
          <w:lang w:val="en-US"/>
        </w:rPr>
        <w:t>and the 1</w:t>
      </w:r>
      <w:r w:rsidR="002141C9">
        <w:rPr>
          <w:highlight w:val="yellow"/>
          <w:lang w:val="en-US"/>
        </w:rPr>
        <w:t>Gbps</w:t>
      </w:r>
      <w:r w:rsidR="004C7BC2">
        <w:rPr>
          <w:lang w:val="en-US"/>
        </w:rPr>
        <w:t xml:space="preserve"> </w:t>
      </w:r>
      <w:r w:rsidRPr="00723285">
        <w:rPr>
          <w:lang w:val="en-US"/>
        </w:rPr>
        <w:t xml:space="preserve">time did not permit, but we suspect that we could get some slight improvements of results with 2 x 10 </w:t>
      </w:r>
      <w:r w:rsidR="002141C9">
        <w:rPr>
          <w:highlight w:val="yellow"/>
          <w:lang w:val="en-US"/>
        </w:rPr>
        <w:t>Gbps</w:t>
      </w:r>
      <w:r w:rsidR="004C7BC2">
        <w:rPr>
          <w:lang w:val="en-US"/>
        </w:rPr>
        <w:t xml:space="preserve"> </w:t>
      </w:r>
      <w:r w:rsidRPr="00723285">
        <w:rPr>
          <w:lang w:val="en-US"/>
        </w:rPr>
        <w:t xml:space="preserve">per servers FLR, based on disk IO capacity with 24 HDD </w:t>
      </w:r>
      <w:r w:rsidR="00D16E36" w:rsidRPr="00723285">
        <w:rPr>
          <w:lang w:val="en-US"/>
        </w:rPr>
        <w:t>(</w:t>
      </w:r>
      <w:r w:rsidR="00E37F4F" w:rsidRPr="00723285">
        <w:rPr>
          <w:lang w:val="en-US"/>
        </w:rPr>
        <w:t>t</w:t>
      </w:r>
      <w:r w:rsidR="00CA7C94" w:rsidRPr="00723285">
        <w:rPr>
          <w:lang w:val="en-US"/>
        </w:rPr>
        <w:t>o</w:t>
      </w:r>
      <w:r w:rsidR="00D16E36" w:rsidRPr="00723285">
        <w:rPr>
          <w:lang w:val="en-US"/>
        </w:rPr>
        <w:t xml:space="preserve"> be completed by iops calculation with 24 </w:t>
      </w:r>
      <w:r w:rsidR="00E37F4F" w:rsidRPr="00723285">
        <w:rPr>
          <w:lang w:val="en-US"/>
        </w:rPr>
        <w:t xml:space="preserve">HDD </w:t>
      </w:r>
      <w:r w:rsidR="00D16E36" w:rsidRPr="00723285">
        <w:rPr>
          <w:lang w:val="en-US"/>
        </w:rPr>
        <w:t>raid</w:t>
      </w:r>
      <w:r w:rsidR="00224B5C" w:rsidRPr="00723285">
        <w:rPr>
          <w:lang w:val="en-US"/>
        </w:rPr>
        <w:t>, i</w:t>
      </w:r>
      <w:r w:rsidR="00E37F4F" w:rsidRPr="00723285">
        <w:rPr>
          <w:lang w:val="en-US"/>
        </w:rPr>
        <w:t>.</w:t>
      </w:r>
      <w:r w:rsidR="00224B5C" w:rsidRPr="00723285">
        <w:rPr>
          <w:lang w:val="en-US"/>
        </w:rPr>
        <w:t>e</w:t>
      </w:r>
      <w:r w:rsidR="00E37F4F" w:rsidRPr="00723285">
        <w:rPr>
          <w:lang w:val="en-US"/>
        </w:rPr>
        <w:t>.,</w:t>
      </w:r>
      <w:r w:rsidR="00224B5C" w:rsidRPr="00723285">
        <w:rPr>
          <w:lang w:val="en-US"/>
        </w:rPr>
        <w:t xml:space="preserve"> 200 iops x 24</w:t>
      </w:r>
      <w:r w:rsidR="006C4B56" w:rsidRPr="00723285">
        <w:rPr>
          <w:lang w:val="en-US"/>
        </w:rPr>
        <w:t>)</w:t>
      </w:r>
      <w:r w:rsidR="00E37F4F" w:rsidRPr="00723285">
        <w:rPr>
          <w:lang w:val="en-US"/>
        </w:rPr>
        <w:t>.</w:t>
      </w:r>
    </w:p>
    <w:p w:rsidR="00CA7C94" w:rsidRPr="00745040" w:rsidRDefault="00D16E36" w:rsidP="00137304">
      <w:pPr>
        <w:rPr>
          <w:lang w:val="en-US"/>
        </w:rPr>
      </w:pPr>
      <w:r w:rsidRPr="00723285">
        <w:rPr>
          <w:noProof/>
          <w:lang w:val="en-US"/>
        </w:rPr>
        <w:lastRenderedPageBreak/>
        <w:drawing>
          <wp:inline distT="0" distB="0" distL="0" distR="0" wp14:anchorId="596F2309" wp14:editId="179FFC2B">
            <wp:extent cx="5270500" cy="3825617"/>
            <wp:effectExtent l="0" t="0" r="6350" b="381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A7C94" w:rsidRPr="00745040" w:rsidRDefault="00CA7C94" w:rsidP="00137304">
      <w:pPr>
        <w:rPr>
          <w:lang w:val="en-US"/>
        </w:rPr>
      </w:pPr>
    </w:p>
    <w:p w:rsidR="00CA7C94" w:rsidRPr="00723285" w:rsidRDefault="00CA7C94" w:rsidP="00CA7C94">
      <w:pPr>
        <w:rPr>
          <w:lang w:val="en-US"/>
        </w:rPr>
      </w:pPr>
    </w:p>
    <w:p w:rsidR="00CA7C94" w:rsidRPr="00745040" w:rsidRDefault="00CA7C94" w:rsidP="00CA7C94">
      <w:pPr>
        <w:pStyle w:val="Heading3"/>
        <w:rPr>
          <w:lang w:val="en-US"/>
        </w:rPr>
      </w:pPr>
      <w:bookmarkStart w:id="169" w:name="_Toc414529909"/>
      <w:r w:rsidRPr="00745040">
        <w:rPr>
          <w:lang w:val="en-US"/>
        </w:rPr>
        <w:t>TeraGen and TeraSort details</w:t>
      </w:r>
      <w:bookmarkEnd w:id="169"/>
    </w:p>
    <w:p w:rsidR="00CA7C94" w:rsidRPr="00745040" w:rsidRDefault="00CA7C94" w:rsidP="00CA7C94">
      <w:pPr>
        <w:rPr>
          <w:lang w:val="en-US"/>
        </w:rPr>
      </w:pPr>
    </w:p>
    <w:p w:rsidR="00CA7C94" w:rsidRPr="00745040" w:rsidRDefault="00CA7C94" w:rsidP="00CA7C94">
      <w:pPr>
        <w:rPr>
          <w:lang w:val="en-US"/>
        </w:rPr>
      </w:pPr>
      <w:r w:rsidRPr="00723285">
        <w:rPr>
          <w:noProof/>
          <w:lang w:val="en-US"/>
        </w:rPr>
        <w:drawing>
          <wp:inline distT="0" distB="0" distL="0" distR="0" wp14:anchorId="6F99C6AC" wp14:editId="7967B881">
            <wp:extent cx="5270500" cy="3842541"/>
            <wp:effectExtent l="0" t="0" r="6350" b="5715"/>
            <wp:docPr id="2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1"/>
                    <a:stretch>
                      <a:fillRect/>
                    </a:stretch>
                  </pic:blipFill>
                  <pic:spPr>
                    <a:xfrm>
                      <a:off x="0" y="0"/>
                      <a:ext cx="5270500" cy="3842541"/>
                    </a:xfrm>
                    <a:prstGeom prst="rect">
                      <a:avLst/>
                    </a:prstGeom>
                  </pic:spPr>
                </pic:pic>
              </a:graphicData>
            </a:graphic>
          </wp:inline>
        </w:drawing>
      </w:r>
    </w:p>
    <w:p w:rsidR="00CA7C94" w:rsidRPr="00745040" w:rsidRDefault="00E52A61" w:rsidP="00CA7C94">
      <w:pPr>
        <w:rPr>
          <w:lang w:val="en-US"/>
        </w:rPr>
      </w:pPr>
      <w:r w:rsidRPr="00745040">
        <w:rPr>
          <w:lang w:val="en-US"/>
        </w:rPr>
        <w:lastRenderedPageBreak/>
        <w:t xml:space="preserve">Please note, full numbers in this chart, usual </w:t>
      </w:r>
      <w:r w:rsidR="007E15B1" w:rsidRPr="00745040">
        <w:rPr>
          <w:lang w:val="en-US"/>
        </w:rPr>
        <w:t xml:space="preserve">percentage </w:t>
      </w:r>
      <w:r w:rsidRPr="00745040">
        <w:rPr>
          <w:lang w:val="en-US"/>
        </w:rPr>
        <w:t>difference on the following figure.</w:t>
      </w:r>
    </w:p>
    <w:p w:rsidR="00E52A61" w:rsidRPr="00745040" w:rsidRDefault="00E52A61" w:rsidP="00CA7C94">
      <w:pPr>
        <w:rPr>
          <w:lang w:val="en-US"/>
        </w:rPr>
      </w:pPr>
    </w:p>
    <w:p w:rsidR="00E52A61" w:rsidRPr="00745040" w:rsidRDefault="00E52A61" w:rsidP="00CA7C94">
      <w:pPr>
        <w:rPr>
          <w:lang w:val="en-US"/>
        </w:rPr>
      </w:pPr>
    </w:p>
    <w:p w:rsidR="00E52A61" w:rsidRPr="00723285" w:rsidRDefault="00E52A61" w:rsidP="00E52A61">
      <w:pPr>
        <w:rPr>
          <w:lang w:val="en-US"/>
        </w:rPr>
      </w:pPr>
      <w:r w:rsidRPr="00723285">
        <w:rPr>
          <w:lang w:val="en-US"/>
        </w:rPr>
        <w:t>T</w:t>
      </w:r>
      <w:r w:rsidRPr="00745040">
        <w:rPr>
          <w:lang w:val="en-US"/>
        </w:rPr>
        <w:t>eragen 1GB impact is huge due the nature of the workload generating 1TB of data and distributing across all datanodes. Network performance is critical to this action</w:t>
      </w:r>
    </w:p>
    <w:p w:rsidR="00E52A61" w:rsidRPr="00723285" w:rsidRDefault="00E52A61" w:rsidP="00E52A61">
      <w:pPr>
        <w:rPr>
          <w:lang w:val="en-US"/>
        </w:rPr>
      </w:pPr>
      <w:r w:rsidRPr="00745040">
        <w:rPr>
          <w:lang w:val="en-US"/>
        </w:rPr>
        <w:t xml:space="preserve">Teragen </w:t>
      </w:r>
      <w:r w:rsidR="007E15B1" w:rsidRPr="00745040">
        <w:rPr>
          <w:lang w:val="en-US"/>
        </w:rPr>
        <w:t xml:space="preserve">– </w:t>
      </w:r>
      <w:r w:rsidRPr="00745040">
        <w:rPr>
          <w:lang w:val="en-US"/>
        </w:rPr>
        <w:t>The write pipeline with default replication of 3 means that 1 TB of data would be 3 TB of data on disk and 2 TB of network traffic</w:t>
      </w:r>
      <w:r w:rsidR="00017C6A" w:rsidRPr="00745040">
        <w:rPr>
          <w:lang w:val="en-US"/>
        </w:rPr>
        <w:t xml:space="preserve"> </w:t>
      </w:r>
      <w:r w:rsidRPr="00745040">
        <w:rPr>
          <w:lang w:val="en-US"/>
        </w:rPr>
        <w:t xml:space="preserve">(1 replica written local and 2 replicas remote to the first node which creates 2 TB of network traffic). </w:t>
      </w:r>
    </w:p>
    <w:p w:rsidR="00E52A61" w:rsidRPr="00745040" w:rsidRDefault="00E52A61" w:rsidP="00E52A61">
      <w:pPr>
        <w:rPr>
          <w:lang w:val="en-US"/>
        </w:rPr>
      </w:pPr>
      <w:r w:rsidRPr="00745040">
        <w:rPr>
          <w:lang w:val="en-US"/>
        </w:rPr>
        <w:t xml:space="preserve">Terasort is interesting in that it only has replication factor of 1 so there is no network traffic in the HDFS write pipeline as the first replica in the pipeline is always written locally. </w:t>
      </w:r>
    </w:p>
    <w:p w:rsidR="0098136D" w:rsidRPr="00723285" w:rsidRDefault="0098136D" w:rsidP="00E52A61">
      <w:pPr>
        <w:rPr>
          <w:lang w:val="en-US"/>
        </w:rPr>
      </w:pPr>
    </w:p>
    <w:p w:rsidR="00BB2C04" w:rsidRPr="00723285" w:rsidRDefault="001A767A" w:rsidP="00E52A61">
      <w:pPr>
        <w:numPr>
          <w:ilvl w:val="0"/>
          <w:numId w:val="15"/>
        </w:numPr>
        <w:rPr>
          <w:lang w:val="en-US"/>
        </w:rPr>
      </w:pPr>
      <w:r w:rsidRPr="00745040">
        <w:rPr>
          <w:lang w:val="en-US"/>
        </w:rPr>
        <w:t>Map phases write to local disk for shuffle phase –</w:t>
      </w:r>
      <w:r w:rsidR="00621140" w:rsidRPr="00745040">
        <w:rPr>
          <w:lang w:val="en-US"/>
        </w:rPr>
        <w:t xml:space="preserve"> </w:t>
      </w:r>
      <w:r w:rsidRPr="00745040">
        <w:rPr>
          <w:lang w:val="en-US"/>
        </w:rPr>
        <w:t>1 TB read from disk -&gt; 1 TB written to disk</w:t>
      </w:r>
    </w:p>
    <w:p w:rsidR="00BB2C04" w:rsidRPr="00723285" w:rsidRDefault="001A767A" w:rsidP="00E52A61">
      <w:pPr>
        <w:numPr>
          <w:ilvl w:val="0"/>
          <w:numId w:val="15"/>
        </w:numPr>
        <w:rPr>
          <w:lang w:val="en-US"/>
        </w:rPr>
      </w:pPr>
      <w:r w:rsidRPr="00745040">
        <w:rPr>
          <w:lang w:val="en-US"/>
        </w:rPr>
        <w:t>Reduce phase copies data from output of map phase to local disk of the reducer for input to that step –  1 TB read from Disk Map Phase read -&gt;1 TB written to disk Reduce Phase intermediate results -&gt; 1 TB read reduce phase input, 1 TB of network traffic Map phase copy to Reduce Phase</w:t>
      </w:r>
    </w:p>
    <w:p w:rsidR="00BB2C04" w:rsidRPr="00723285" w:rsidRDefault="001A767A" w:rsidP="00E52A61">
      <w:pPr>
        <w:numPr>
          <w:ilvl w:val="0"/>
          <w:numId w:val="15"/>
        </w:numPr>
        <w:rPr>
          <w:lang w:val="en-US"/>
        </w:rPr>
      </w:pPr>
      <w:r w:rsidRPr="00745040">
        <w:rPr>
          <w:lang w:val="en-US"/>
        </w:rPr>
        <w:t>The final output of the reduce phase is written to HDFS with replication factor of 1 (no network traffic as all data is written locally) – 1 TB of written to HDFS</w:t>
      </w:r>
    </w:p>
    <w:p w:rsidR="00E52A61" w:rsidRPr="00723285" w:rsidRDefault="00E52A61" w:rsidP="00CA7C94">
      <w:pPr>
        <w:rPr>
          <w:lang w:val="en-US"/>
        </w:rPr>
      </w:pPr>
    </w:p>
    <w:p w:rsidR="00CA7C94" w:rsidRPr="00745040" w:rsidRDefault="00CA7C94" w:rsidP="00CA7C94">
      <w:pPr>
        <w:rPr>
          <w:lang w:val="en-US"/>
        </w:rPr>
      </w:pPr>
      <w:r w:rsidRPr="00723285">
        <w:rPr>
          <w:noProof/>
          <w:lang w:val="en-US"/>
        </w:rPr>
        <w:drawing>
          <wp:inline distT="0" distB="0" distL="0" distR="0" wp14:anchorId="1B1E2F04" wp14:editId="6FFE738F">
            <wp:extent cx="5262562" cy="3822745"/>
            <wp:effectExtent l="0" t="0" r="0" b="6350"/>
            <wp:docPr id="2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62"/>
                    <a:stretch>
                      <a:fillRect/>
                    </a:stretch>
                  </pic:blipFill>
                  <pic:spPr>
                    <a:xfrm>
                      <a:off x="0" y="0"/>
                      <a:ext cx="5262562" cy="3822745"/>
                    </a:xfrm>
                    <a:prstGeom prst="rect">
                      <a:avLst/>
                    </a:prstGeom>
                  </pic:spPr>
                </pic:pic>
              </a:graphicData>
            </a:graphic>
          </wp:inline>
        </w:drawing>
      </w:r>
    </w:p>
    <w:p w:rsidR="00D6664A" w:rsidRPr="00745040" w:rsidRDefault="00D6664A" w:rsidP="00137304">
      <w:pPr>
        <w:rPr>
          <w:lang w:val="en-US"/>
        </w:rPr>
      </w:pPr>
      <w:r w:rsidRPr="00745040">
        <w:rPr>
          <w:lang w:val="en-US"/>
        </w:rPr>
        <w:br w:type="page"/>
      </w:r>
    </w:p>
    <w:p w:rsidR="00CA7C94" w:rsidRPr="00745040" w:rsidRDefault="00E52A61" w:rsidP="00137304">
      <w:pPr>
        <w:rPr>
          <w:lang w:val="en-US"/>
        </w:rPr>
      </w:pPr>
      <w:r w:rsidRPr="00745040">
        <w:rPr>
          <w:lang w:val="en-US"/>
        </w:rPr>
        <w:lastRenderedPageBreak/>
        <w:t>Similar behaviour for the 20 Billion rows (2Tb)</w:t>
      </w:r>
    </w:p>
    <w:p w:rsidR="00E52A61" w:rsidRPr="00745040" w:rsidRDefault="00E52A61" w:rsidP="00137304">
      <w:pPr>
        <w:rPr>
          <w:lang w:val="en-US"/>
        </w:rPr>
      </w:pPr>
    </w:p>
    <w:p w:rsidR="00E52A61" w:rsidRPr="00745040" w:rsidRDefault="00E52A61" w:rsidP="00137304">
      <w:pPr>
        <w:rPr>
          <w:lang w:val="en-US"/>
        </w:rPr>
      </w:pPr>
      <w:r w:rsidRPr="00723285">
        <w:rPr>
          <w:noProof/>
          <w:lang w:val="en-US"/>
        </w:rPr>
        <w:drawing>
          <wp:inline distT="0" distB="0" distL="0" distR="0" wp14:anchorId="0FA41D41" wp14:editId="2602F419">
            <wp:extent cx="5270500" cy="3802080"/>
            <wp:effectExtent l="0" t="0" r="6350" b="8255"/>
            <wp:docPr id="3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63"/>
                    <a:stretch>
                      <a:fillRect/>
                    </a:stretch>
                  </pic:blipFill>
                  <pic:spPr>
                    <a:xfrm>
                      <a:off x="0" y="0"/>
                      <a:ext cx="5270500" cy="3802080"/>
                    </a:xfrm>
                    <a:prstGeom prst="rect">
                      <a:avLst/>
                    </a:prstGeom>
                  </pic:spPr>
                </pic:pic>
              </a:graphicData>
            </a:graphic>
          </wp:inline>
        </w:drawing>
      </w:r>
    </w:p>
    <w:p w:rsidR="00E52A61" w:rsidRPr="00745040" w:rsidRDefault="00E52A61" w:rsidP="00137304">
      <w:pPr>
        <w:rPr>
          <w:lang w:val="en-US"/>
        </w:rPr>
      </w:pPr>
    </w:p>
    <w:p w:rsidR="00E52A61" w:rsidRPr="00745040" w:rsidRDefault="00E52A61" w:rsidP="00137304">
      <w:pPr>
        <w:rPr>
          <w:lang w:val="en-US"/>
        </w:rPr>
      </w:pPr>
      <w:r w:rsidRPr="00723285">
        <w:rPr>
          <w:noProof/>
          <w:lang w:val="en-US"/>
        </w:rPr>
        <w:drawing>
          <wp:inline distT="0" distB="0" distL="0" distR="0" wp14:anchorId="5A5B205F" wp14:editId="74F5CCAD">
            <wp:extent cx="5262562" cy="3810820"/>
            <wp:effectExtent l="0" t="0" r="0" b="0"/>
            <wp:docPr id="409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4"/>
                    <a:stretch>
                      <a:fillRect/>
                    </a:stretch>
                  </pic:blipFill>
                  <pic:spPr>
                    <a:xfrm>
                      <a:off x="0" y="0"/>
                      <a:ext cx="5262562" cy="3810820"/>
                    </a:xfrm>
                    <a:prstGeom prst="rect">
                      <a:avLst/>
                    </a:prstGeom>
                  </pic:spPr>
                </pic:pic>
              </a:graphicData>
            </a:graphic>
          </wp:inline>
        </w:drawing>
      </w:r>
    </w:p>
    <w:p w:rsidR="00D05A6A" w:rsidRPr="00745040" w:rsidRDefault="00D05A6A" w:rsidP="00137304">
      <w:pPr>
        <w:rPr>
          <w:lang w:val="en-US"/>
        </w:rPr>
      </w:pPr>
    </w:p>
    <w:p w:rsidR="00F60F00" w:rsidRPr="00723285" w:rsidRDefault="00F60F00" w:rsidP="00F60F00">
      <w:pPr>
        <w:rPr>
          <w:lang w:val="en-US"/>
        </w:rPr>
      </w:pPr>
    </w:p>
    <w:p w:rsidR="00F60F00" w:rsidRPr="00745040" w:rsidRDefault="00F60F00" w:rsidP="00F60F00">
      <w:pPr>
        <w:pStyle w:val="Heading2"/>
        <w:rPr>
          <w:lang w:val="en-US"/>
        </w:rPr>
      </w:pPr>
      <w:bookmarkStart w:id="170" w:name="_Toc414529910"/>
      <w:r w:rsidRPr="00745040">
        <w:rPr>
          <w:lang w:val="en-US"/>
        </w:rPr>
        <w:lastRenderedPageBreak/>
        <w:t>Benchmark Hyper-Threading/Networking results conclusion</w:t>
      </w:r>
      <w:bookmarkEnd w:id="170"/>
    </w:p>
    <w:p w:rsidR="00F60F00" w:rsidRPr="00745040" w:rsidRDefault="00F60F00" w:rsidP="00F60F00">
      <w:pPr>
        <w:rPr>
          <w:lang w:val="en-US"/>
        </w:rPr>
      </w:pPr>
    </w:p>
    <w:p w:rsidR="00F60F00" w:rsidRPr="00745040" w:rsidRDefault="00F60F00" w:rsidP="00F60F00">
      <w:pPr>
        <w:rPr>
          <w:lang w:val="en-US"/>
        </w:rPr>
      </w:pPr>
      <w:r w:rsidRPr="00723285">
        <w:rPr>
          <w:noProof/>
          <w:lang w:val="en-US"/>
        </w:rPr>
        <w:drawing>
          <wp:inline distT="0" distB="0" distL="0" distR="0" wp14:anchorId="14BA05D5" wp14:editId="3F7E6EF5">
            <wp:extent cx="5262562" cy="3826872"/>
            <wp:effectExtent l="0" t="0" r="0" b="2540"/>
            <wp:docPr id="4101"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65"/>
                    <a:stretch>
                      <a:fillRect/>
                    </a:stretch>
                  </pic:blipFill>
                  <pic:spPr>
                    <a:xfrm>
                      <a:off x="0" y="0"/>
                      <a:ext cx="5262562" cy="3826872"/>
                    </a:xfrm>
                    <a:prstGeom prst="rect">
                      <a:avLst/>
                    </a:prstGeom>
                  </pic:spPr>
                </pic:pic>
              </a:graphicData>
            </a:graphic>
          </wp:inline>
        </w:drawing>
      </w:r>
    </w:p>
    <w:p w:rsidR="00F60F00" w:rsidRPr="00745040" w:rsidRDefault="00F60F00" w:rsidP="00F60F00">
      <w:pPr>
        <w:rPr>
          <w:lang w:val="en-US"/>
        </w:rPr>
      </w:pPr>
    </w:p>
    <w:p w:rsidR="00F60F00" w:rsidRPr="00745040" w:rsidRDefault="00F60F00" w:rsidP="00F60F00">
      <w:pPr>
        <w:rPr>
          <w:lang w:val="en-US"/>
        </w:rPr>
      </w:pPr>
      <w:r w:rsidRPr="00745040">
        <w:rPr>
          <w:lang w:val="en-US"/>
        </w:rPr>
        <w:t>A cluster at FLR with H</w:t>
      </w:r>
      <w:r w:rsidR="00CD3145" w:rsidRPr="00745040">
        <w:rPr>
          <w:lang w:val="en-US"/>
        </w:rPr>
        <w:t>yper</w:t>
      </w:r>
      <w:r w:rsidRPr="00745040">
        <w:rPr>
          <w:lang w:val="en-US"/>
        </w:rPr>
        <w:t>T</w:t>
      </w:r>
      <w:r w:rsidR="00CD3145" w:rsidRPr="00745040">
        <w:rPr>
          <w:lang w:val="en-US"/>
        </w:rPr>
        <w:t>hreading</w:t>
      </w:r>
      <w:r w:rsidRPr="00745040">
        <w:rPr>
          <w:lang w:val="en-US"/>
        </w:rPr>
        <w:t>-ON is the recommended configuration</w:t>
      </w:r>
    </w:p>
    <w:p w:rsidR="00F60F00" w:rsidRPr="00745040" w:rsidRDefault="00F60F00" w:rsidP="00F60F00">
      <w:pPr>
        <w:rPr>
          <w:lang w:val="en-US"/>
        </w:rPr>
      </w:pPr>
    </w:p>
    <w:p w:rsidR="00F60F00" w:rsidRPr="00723285" w:rsidRDefault="00F60F00" w:rsidP="00F60F00">
      <w:pPr>
        <w:rPr>
          <w:lang w:val="en-US"/>
        </w:rPr>
      </w:pPr>
    </w:p>
    <w:p w:rsidR="00F60F00" w:rsidRPr="00745040" w:rsidRDefault="00F60F00" w:rsidP="00F60F00">
      <w:pPr>
        <w:pStyle w:val="Heading2"/>
        <w:rPr>
          <w:lang w:val="en-US"/>
        </w:rPr>
      </w:pPr>
      <w:bookmarkStart w:id="171" w:name="_Toc414529911"/>
      <w:r w:rsidRPr="00745040">
        <w:rPr>
          <w:lang w:val="en-US"/>
        </w:rPr>
        <w:t xml:space="preserve">Benchmark </w:t>
      </w:r>
      <w:r w:rsidR="005D7E1F" w:rsidRPr="00745040">
        <w:rPr>
          <w:lang w:val="en-US"/>
        </w:rPr>
        <w:t xml:space="preserve">Data Nodes </w:t>
      </w:r>
      <w:r w:rsidRPr="00745040">
        <w:rPr>
          <w:lang w:val="en-US"/>
        </w:rPr>
        <w:t>Scale-out</w:t>
      </w:r>
      <w:bookmarkEnd w:id="171"/>
    </w:p>
    <w:p w:rsidR="00F60F00" w:rsidRPr="00723285" w:rsidRDefault="00F60F00" w:rsidP="00F60F00">
      <w:pPr>
        <w:rPr>
          <w:lang w:val="en-US"/>
        </w:rPr>
      </w:pPr>
    </w:p>
    <w:p w:rsidR="005D7E1F" w:rsidRPr="00723285" w:rsidRDefault="00D51AAF" w:rsidP="005D7E1F">
      <w:pPr>
        <w:rPr>
          <w:lang w:val="en-US"/>
        </w:rPr>
      </w:pPr>
      <w:r w:rsidRPr="00723285">
        <w:rPr>
          <w:lang w:val="en-US"/>
        </w:rPr>
        <w:t>This little series of test</w:t>
      </w:r>
      <w:r w:rsidR="00E17D7E" w:rsidRPr="00723285">
        <w:rPr>
          <w:lang w:val="en-US"/>
        </w:rPr>
        <w:t>s</w:t>
      </w:r>
      <w:r w:rsidRPr="00723285">
        <w:rPr>
          <w:lang w:val="en-US"/>
        </w:rPr>
        <w:t xml:space="preserve"> validate that </w:t>
      </w:r>
      <w:r w:rsidR="00E17D7E" w:rsidRPr="00723285">
        <w:rPr>
          <w:lang w:val="en-US"/>
        </w:rPr>
        <w:t xml:space="preserve">the </w:t>
      </w:r>
      <w:r w:rsidRPr="00723285">
        <w:rPr>
          <w:lang w:val="en-US"/>
        </w:rPr>
        <w:t xml:space="preserve">Hadoop task can be </w:t>
      </w:r>
      <w:r w:rsidR="00E17D7E" w:rsidRPr="00723285">
        <w:rPr>
          <w:lang w:val="en-US"/>
        </w:rPr>
        <w:t xml:space="preserve">processed </w:t>
      </w:r>
      <w:r w:rsidRPr="00723285">
        <w:rPr>
          <w:lang w:val="en-US"/>
        </w:rPr>
        <w:t>in a time inverse</w:t>
      </w:r>
      <w:r w:rsidR="00E17D7E" w:rsidRPr="00723285">
        <w:rPr>
          <w:lang w:val="en-US"/>
        </w:rPr>
        <w:t xml:space="preserve">ly </w:t>
      </w:r>
      <w:r w:rsidRPr="00723285">
        <w:rPr>
          <w:lang w:val="en-US"/>
        </w:rPr>
        <w:t>proportional to the number of DataNode</w:t>
      </w:r>
      <w:r w:rsidR="00E17D7E" w:rsidRPr="00723285">
        <w:rPr>
          <w:lang w:val="en-US"/>
        </w:rPr>
        <w:t>s</w:t>
      </w:r>
      <w:r w:rsidRPr="00723285">
        <w:rPr>
          <w:lang w:val="en-US"/>
        </w:rPr>
        <w:t>. So if it takes 4 hours with 10 Data Node</w:t>
      </w:r>
      <w:r w:rsidR="00E17D7E" w:rsidRPr="00723285">
        <w:rPr>
          <w:lang w:val="en-US"/>
        </w:rPr>
        <w:t>s</w:t>
      </w:r>
      <w:r w:rsidRPr="00723285">
        <w:rPr>
          <w:lang w:val="en-US"/>
        </w:rPr>
        <w:t>, it should take 2 hours with 20 Data Node</w:t>
      </w:r>
      <w:r w:rsidR="00E17D7E" w:rsidRPr="00723285">
        <w:rPr>
          <w:lang w:val="en-US"/>
        </w:rPr>
        <w:t>s</w:t>
      </w:r>
      <w:r w:rsidRPr="00723285">
        <w:rPr>
          <w:lang w:val="en-US"/>
        </w:rPr>
        <w:t>.</w:t>
      </w:r>
    </w:p>
    <w:p w:rsidR="00D51AAF" w:rsidRPr="00723285" w:rsidRDefault="00D51AAF" w:rsidP="005D7E1F">
      <w:pPr>
        <w:rPr>
          <w:lang w:val="en-US"/>
        </w:rPr>
      </w:pPr>
      <w:r w:rsidRPr="00723285">
        <w:rPr>
          <w:lang w:val="en-US"/>
        </w:rPr>
        <w:t xml:space="preserve">Which is validated by our results, from 6 to 5 nodes, this is 1/16 less </w:t>
      </w:r>
      <w:r w:rsidRPr="00723285">
        <w:rPr>
          <w:lang w:val="en-US"/>
        </w:rPr>
        <w:sym w:font="Wingdings" w:char="F0F3"/>
      </w:r>
      <w:r w:rsidRPr="00723285">
        <w:rPr>
          <w:lang w:val="en-US"/>
        </w:rPr>
        <w:t xml:space="preserve"> 16%, from 5 to 4 nodes, this is 1/5 less </w:t>
      </w:r>
      <w:r w:rsidRPr="00723285">
        <w:rPr>
          <w:lang w:val="en-US"/>
        </w:rPr>
        <w:sym w:font="Wingdings" w:char="F0F3"/>
      </w:r>
      <w:r w:rsidRPr="00723285">
        <w:rPr>
          <w:lang w:val="en-US"/>
        </w:rPr>
        <w:t xml:space="preserve"> 20%.</w:t>
      </w:r>
    </w:p>
    <w:p w:rsidR="00D51AAF" w:rsidRPr="00723285" w:rsidRDefault="00D51AAF" w:rsidP="005D7E1F">
      <w:pPr>
        <w:rPr>
          <w:lang w:val="en-US"/>
        </w:rPr>
      </w:pPr>
    </w:p>
    <w:p w:rsidR="00C4403A" w:rsidRPr="00723285" w:rsidRDefault="00D51AAF" w:rsidP="005D7E1F">
      <w:pPr>
        <w:rPr>
          <w:lang w:val="en-US"/>
        </w:rPr>
      </w:pPr>
      <w:r w:rsidRPr="00723285">
        <w:rPr>
          <w:lang w:val="en-US"/>
        </w:rPr>
        <w:t>Power number</w:t>
      </w:r>
      <w:r w:rsidR="00E17D7E" w:rsidRPr="00723285">
        <w:rPr>
          <w:lang w:val="en-US"/>
        </w:rPr>
        <w:t>s</w:t>
      </w:r>
      <w:r w:rsidRPr="00723285">
        <w:rPr>
          <w:lang w:val="en-US"/>
        </w:rPr>
        <w:t xml:space="preserve"> are slightly different as they are impacted by a fix</w:t>
      </w:r>
      <w:r w:rsidR="00E17D7E" w:rsidRPr="00723285">
        <w:rPr>
          <w:lang w:val="en-US"/>
        </w:rPr>
        <w:t>ed</w:t>
      </w:r>
      <w:r w:rsidRPr="00723285">
        <w:rPr>
          <w:lang w:val="en-US"/>
        </w:rPr>
        <w:t xml:space="preserve"> power</w:t>
      </w:r>
      <w:r w:rsidR="00E17D7E" w:rsidRPr="00723285">
        <w:rPr>
          <w:lang w:val="en-US"/>
        </w:rPr>
        <w:t xml:space="preserve"> </w:t>
      </w:r>
      <w:r w:rsidRPr="00723285">
        <w:rPr>
          <w:lang w:val="en-US"/>
        </w:rPr>
        <w:t xml:space="preserve">cost for the redundant Name-Node. </w:t>
      </w:r>
      <w:r w:rsidR="00C4403A" w:rsidRPr="00723285">
        <w:rPr>
          <w:lang w:val="en-US"/>
        </w:rPr>
        <w:t>The power numbers are to be moderated, as with a small number of data node versus name node, the named node power consumption sharing if pretty high between 3</w:t>
      </w:r>
      <w:r w:rsidR="00E17D7E" w:rsidRPr="00723285">
        <w:rPr>
          <w:lang w:val="en-US"/>
        </w:rPr>
        <w:t>.</w:t>
      </w:r>
      <w:r w:rsidR="00C4403A" w:rsidRPr="00723285">
        <w:rPr>
          <w:lang w:val="en-US"/>
        </w:rPr>
        <w:t>4 or 5 data node</w:t>
      </w:r>
      <w:r w:rsidR="00E17D7E" w:rsidRPr="00723285">
        <w:rPr>
          <w:lang w:val="en-US"/>
        </w:rPr>
        <w:t xml:space="preserve">s </w:t>
      </w:r>
      <w:r w:rsidR="00C4403A" w:rsidRPr="00723285">
        <w:rPr>
          <w:lang w:val="en-US"/>
        </w:rPr>
        <w:t>…</w:t>
      </w:r>
      <w:r w:rsidR="00E17D7E" w:rsidRPr="00723285">
        <w:rPr>
          <w:lang w:val="en-US"/>
        </w:rPr>
        <w:t xml:space="preserve"> </w:t>
      </w:r>
      <w:r w:rsidR="00C4403A" w:rsidRPr="00723285">
        <w:rPr>
          <w:lang w:val="en-US"/>
        </w:rPr>
        <w:t xml:space="preserve">in </w:t>
      </w:r>
      <w:r w:rsidR="00E17D7E" w:rsidRPr="00723285">
        <w:rPr>
          <w:lang w:val="en-US"/>
        </w:rPr>
        <w:t xml:space="preserve">the </w:t>
      </w:r>
      <w:r w:rsidR="00C4403A" w:rsidRPr="00723285">
        <w:rPr>
          <w:lang w:val="en-US"/>
        </w:rPr>
        <w:t xml:space="preserve">operational environment, 10-100’s of data node, the power consumption of the </w:t>
      </w:r>
      <w:r w:rsidR="00E17D7E" w:rsidRPr="00723285">
        <w:rPr>
          <w:lang w:val="en-US"/>
        </w:rPr>
        <w:t>N</w:t>
      </w:r>
      <w:r w:rsidR="00C4403A" w:rsidRPr="00723285">
        <w:rPr>
          <w:lang w:val="en-US"/>
        </w:rPr>
        <w:t>ame</w:t>
      </w:r>
      <w:r w:rsidR="00E17D7E" w:rsidRPr="00723285">
        <w:rPr>
          <w:lang w:val="en-US"/>
        </w:rPr>
        <w:t>-N</w:t>
      </w:r>
      <w:r w:rsidR="00C4403A" w:rsidRPr="00723285">
        <w:rPr>
          <w:lang w:val="en-US"/>
        </w:rPr>
        <w:t xml:space="preserve">ode become </w:t>
      </w:r>
      <w:r w:rsidRPr="00723285">
        <w:rPr>
          <w:lang w:val="en-US"/>
        </w:rPr>
        <w:t>negligible</w:t>
      </w:r>
      <w:r w:rsidR="00C4403A" w:rsidRPr="00723285">
        <w:rPr>
          <w:lang w:val="en-US"/>
        </w:rPr>
        <w:t>.</w:t>
      </w:r>
    </w:p>
    <w:p w:rsidR="00D05A6A" w:rsidRPr="00745040" w:rsidRDefault="00F60F00" w:rsidP="00137304">
      <w:pPr>
        <w:rPr>
          <w:lang w:val="en-US"/>
        </w:rPr>
      </w:pPr>
      <w:r w:rsidRPr="00723285">
        <w:rPr>
          <w:noProof/>
          <w:lang w:val="en-US"/>
        </w:rPr>
        <w:lastRenderedPageBreak/>
        <w:drawing>
          <wp:inline distT="0" distB="0" distL="0" distR="0" wp14:anchorId="707377C8" wp14:editId="18C71823">
            <wp:extent cx="5270500" cy="3765977"/>
            <wp:effectExtent l="0" t="0" r="6350" b="6350"/>
            <wp:docPr id="4102"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66"/>
                    <a:stretch>
                      <a:fillRect/>
                    </a:stretch>
                  </pic:blipFill>
                  <pic:spPr>
                    <a:xfrm>
                      <a:off x="0" y="0"/>
                      <a:ext cx="5270500" cy="3765977"/>
                    </a:xfrm>
                    <a:prstGeom prst="rect">
                      <a:avLst/>
                    </a:prstGeom>
                  </pic:spPr>
                </pic:pic>
              </a:graphicData>
            </a:graphic>
          </wp:inline>
        </w:drawing>
      </w:r>
    </w:p>
    <w:p w:rsidR="005D7E1F" w:rsidRPr="00745040" w:rsidRDefault="005D7E1F" w:rsidP="00137304">
      <w:pPr>
        <w:rPr>
          <w:lang w:val="en-US"/>
        </w:rPr>
      </w:pPr>
    </w:p>
    <w:p w:rsidR="00D51AAF" w:rsidRPr="00723285" w:rsidRDefault="00D51AAF" w:rsidP="00D51AAF">
      <w:pPr>
        <w:rPr>
          <w:lang w:val="en-US"/>
        </w:rPr>
      </w:pPr>
      <w:r w:rsidRPr="00723285">
        <w:rPr>
          <w:lang w:val="en-US"/>
        </w:rPr>
        <w:t>Tera is a very distributed application that relies on the aggregate of compute, network and the IO in the cluster. Removing a node has immediate impact on the performance of the cluster.</w:t>
      </w:r>
    </w:p>
    <w:p w:rsidR="00D51AAF" w:rsidRPr="00723285" w:rsidRDefault="00D51AAF" w:rsidP="00D51AAF">
      <w:pPr>
        <w:rPr>
          <w:lang w:val="en-US"/>
        </w:rPr>
      </w:pPr>
    </w:p>
    <w:p w:rsidR="005D7E1F" w:rsidRPr="00723285" w:rsidRDefault="00D51AAF" w:rsidP="00D51AAF">
      <w:pPr>
        <w:rPr>
          <w:lang w:val="en-US"/>
        </w:rPr>
      </w:pPr>
      <w:r w:rsidRPr="00723285">
        <w:rPr>
          <w:lang w:val="en-US"/>
        </w:rPr>
        <w:t>Wordcount exhibits linear behavior between 6 vs 5 nodes.</w:t>
      </w:r>
      <w:r w:rsidR="00E17D7E" w:rsidRPr="00723285">
        <w:rPr>
          <w:lang w:val="en-US"/>
        </w:rPr>
        <w:t xml:space="preserve"> </w:t>
      </w:r>
      <w:r w:rsidRPr="00723285">
        <w:rPr>
          <w:lang w:val="en-US"/>
        </w:rPr>
        <w:t>This is probably due to the load not high enough to stress the cluster.</w:t>
      </w:r>
    </w:p>
    <w:p w:rsidR="00D51AAF" w:rsidRPr="00723285" w:rsidRDefault="00D51AAF" w:rsidP="00D51AAF">
      <w:pPr>
        <w:rPr>
          <w:lang w:val="en-US"/>
        </w:rPr>
      </w:pPr>
    </w:p>
    <w:p w:rsidR="00E17D7E" w:rsidRPr="00723285" w:rsidRDefault="005D7E1F" w:rsidP="00D51AAF">
      <w:pPr>
        <w:rPr>
          <w:lang w:val="en-US"/>
        </w:rPr>
      </w:pPr>
      <w:r w:rsidRPr="00723285">
        <w:rPr>
          <w:noProof/>
          <w:lang w:val="en-US"/>
        </w:rPr>
        <w:drawing>
          <wp:inline distT="0" distB="0" distL="0" distR="0" wp14:anchorId="28F5C085" wp14:editId="76E784EE">
            <wp:extent cx="2763114" cy="1996440"/>
            <wp:effectExtent l="0" t="0" r="0" b="3810"/>
            <wp:docPr id="4103"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67"/>
                    <a:stretch>
                      <a:fillRect/>
                    </a:stretch>
                  </pic:blipFill>
                  <pic:spPr>
                    <a:xfrm>
                      <a:off x="0" y="0"/>
                      <a:ext cx="2763108" cy="1996436"/>
                    </a:xfrm>
                    <a:prstGeom prst="rect">
                      <a:avLst/>
                    </a:prstGeom>
                  </pic:spPr>
                </pic:pic>
              </a:graphicData>
            </a:graphic>
          </wp:inline>
        </w:drawing>
      </w:r>
      <w:r w:rsidRPr="00723285">
        <w:rPr>
          <w:lang w:val="en-US"/>
        </w:rPr>
        <w:t xml:space="preserve"> </w:t>
      </w:r>
    </w:p>
    <w:p w:rsidR="00D51AAF" w:rsidRPr="00745040" w:rsidRDefault="00D51AAF" w:rsidP="00D51AAF">
      <w:pPr>
        <w:rPr>
          <w:lang w:val="en-US"/>
        </w:rPr>
      </w:pPr>
      <w:r w:rsidRPr="00723285">
        <w:rPr>
          <w:lang w:val="en-US"/>
        </w:rPr>
        <w:t>The Wordcount dataset at 12GB is too small to fully test the sca</w:t>
      </w:r>
      <w:r w:rsidR="00723285">
        <w:rPr>
          <w:lang w:val="en-US"/>
        </w:rPr>
        <w:t>la</w:t>
      </w:r>
      <w:r w:rsidRPr="00723285">
        <w:rPr>
          <w:lang w:val="en-US"/>
        </w:rPr>
        <w:t xml:space="preserve">bility of the cluster.  </w:t>
      </w:r>
      <w:r w:rsidRPr="00745040">
        <w:rPr>
          <w:lang w:val="en-US"/>
        </w:rPr>
        <w:t>The overhead is mostly due to scheduling.</w:t>
      </w:r>
    </w:p>
    <w:p w:rsidR="005D7E1F" w:rsidRPr="00745040" w:rsidRDefault="005D7E1F" w:rsidP="00137304">
      <w:pPr>
        <w:rPr>
          <w:lang w:val="en-US"/>
        </w:rPr>
      </w:pPr>
    </w:p>
    <w:p w:rsidR="005D7E1F" w:rsidRPr="00723285" w:rsidRDefault="005D7E1F" w:rsidP="005D7E1F">
      <w:pPr>
        <w:rPr>
          <w:lang w:val="en-US"/>
        </w:rPr>
      </w:pPr>
    </w:p>
    <w:p w:rsidR="005D7E1F" w:rsidRPr="00745040" w:rsidRDefault="005D7E1F" w:rsidP="005D7E1F">
      <w:pPr>
        <w:pStyle w:val="Heading2"/>
        <w:rPr>
          <w:lang w:val="en-US"/>
        </w:rPr>
      </w:pPr>
      <w:bookmarkStart w:id="172" w:name="_Toc414529912"/>
      <w:r w:rsidRPr="00745040">
        <w:rPr>
          <w:lang w:val="en-US"/>
        </w:rPr>
        <w:t>Benchmark HDD scaling</w:t>
      </w:r>
      <w:bookmarkEnd w:id="172"/>
    </w:p>
    <w:p w:rsidR="005D7E1F" w:rsidRPr="00723285" w:rsidRDefault="005D7E1F" w:rsidP="00137304">
      <w:pPr>
        <w:rPr>
          <w:lang w:val="en-US"/>
        </w:rPr>
      </w:pPr>
    </w:p>
    <w:p w:rsidR="00D51AAF" w:rsidRPr="00723285" w:rsidRDefault="00D51AAF" w:rsidP="00D51AAF">
      <w:pPr>
        <w:rPr>
          <w:lang w:val="en-US"/>
        </w:rPr>
      </w:pPr>
      <w:r w:rsidRPr="00723285">
        <w:rPr>
          <w:lang w:val="en-US"/>
        </w:rPr>
        <w:t xml:space="preserve">Workload with high I/O usage will benefit from the increased HDD count. </w:t>
      </w:r>
    </w:p>
    <w:p w:rsidR="00D51AAF" w:rsidRPr="00723285" w:rsidRDefault="00D51AAF" w:rsidP="00D51AAF">
      <w:pPr>
        <w:rPr>
          <w:lang w:val="en-US"/>
        </w:rPr>
      </w:pPr>
      <w:r w:rsidRPr="00723285">
        <w:rPr>
          <w:lang w:val="en-US"/>
        </w:rPr>
        <w:t xml:space="preserve">More HDD results in: </w:t>
      </w:r>
    </w:p>
    <w:p w:rsidR="00D51AAF" w:rsidRPr="00723285" w:rsidRDefault="00D51AAF" w:rsidP="00D51AAF">
      <w:pPr>
        <w:rPr>
          <w:lang w:val="en-US"/>
        </w:rPr>
      </w:pPr>
      <w:r w:rsidRPr="00723285">
        <w:rPr>
          <w:lang w:val="en-US"/>
        </w:rPr>
        <w:lastRenderedPageBreak/>
        <w:t>Overall better data throughput and processing</w:t>
      </w:r>
    </w:p>
    <w:p w:rsidR="00D51AAF" w:rsidRPr="00723285" w:rsidRDefault="00D51AAF" w:rsidP="00D51AAF">
      <w:pPr>
        <w:rPr>
          <w:lang w:val="en-US"/>
        </w:rPr>
      </w:pPr>
      <w:r w:rsidRPr="00723285">
        <w:rPr>
          <w:lang w:val="en-US"/>
        </w:rPr>
        <w:t>Reduction of overall system power consumption.</w:t>
      </w:r>
    </w:p>
    <w:p w:rsidR="00D51AAF" w:rsidRPr="00723285" w:rsidRDefault="00D51AAF" w:rsidP="00D51AAF">
      <w:pPr>
        <w:rPr>
          <w:lang w:val="en-US"/>
        </w:rPr>
      </w:pPr>
      <w:r w:rsidRPr="00723285">
        <w:rPr>
          <w:lang w:val="en-US"/>
        </w:rPr>
        <w:t>Having the job completed in a shorter time frame</w:t>
      </w:r>
    </w:p>
    <w:p w:rsidR="005D7E1F" w:rsidRPr="00723285" w:rsidRDefault="005D7E1F" w:rsidP="005D7E1F">
      <w:pPr>
        <w:rPr>
          <w:lang w:val="en-US"/>
        </w:rPr>
      </w:pPr>
    </w:p>
    <w:p w:rsidR="005D7E1F" w:rsidRPr="00723285" w:rsidRDefault="005D7E1F" w:rsidP="005D7E1F">
      <w:pPr>
        <w:rPr>
          <w:lang w:val="en-US"/>
        </w:rPr>
      </w:pPr>
      <w:r w:rsidRPr="00723285">
        <w:rPr>
          <w:noProof/>
          <w:lang w:val="en-US"/>
        </w:rPr>
        <w:drawing>
          <wp:anchor distT="0" distB="0" distL="114300" distR="114300" simplePos="0" relativeHeight="251660288" behindDoc="0" locked="0" layoutInCell="1" allowOverlap="1" wp14:anchorId="2AE39DC4" wp14:editId="7928330E">
            <wp:simplePos x="0" y="0"/>
            <wp:positionH relativeFrom="column">
              <wp:posOffset>1546860</wp:posOffset>
            </wp:positionH>
            <wp:positionV relativeFrom="paragraph">
              <wp:posOffset>533400</wp:posOffset>
            </wp:positionV>
            <wp:extent cx="3340735" cy="609600"/>
            <wp:effectExtent l="0" t="0" r="0" b="0"/>
            <wp:wrapNone/>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0735" cy="609600"/>
                    </a:xfrm>
                    <a:prstGeom prst="rect">
                      <a:avLst/>
                    </a:prstGeom>
                    <a:noFill/>
                  </pic:spPr>
                </pic:pic>
              </a:graphicData>
            </a:graphic>
          </wp:anchor>
        </w:drawing>
      </w:r>
      <w:r w:rsidRPr="00723285">
        <w:rPr>
          <w:noProof/>
          <w:lang w:val="en-US"/>
        </w:rPr>
        <w:drawing>
          <wp:inline distT="0" distB="0" distL="0" distR="0" wp14:anchorId="163B8B89" wp14:editId="0564CC62">
            <wp:extent cx="5270500" cy="3816846"/>
            <wp:effectExtent l="0" t="0" r="6350" b="0"/>
            <wp:docPr id="410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9"/>
                    <a:stretch>
                      <a:fillRect/>
                    </a:stretch>
                  </pic:blipFill>
                  <pic:spPr>
                    <a:xfrm>
                      <a:off x="0" y="0"/>
                      <a:ext cx="5270500" cy="3816846"/>
                    </a:xfrm>
                    <a:prstGeom prst="rect">
                      <a:avLst/>
                    </a:prstGeom>
                  </pic:spPr>
                </pic:pic>
              </a:graphicData>
            </a:graphic>
          </wp:inline>
        </w:drawing>
      </w:r>
    </w:p>
    <w:p w:rsidR="005D7E1F" w:rsidRPr="00723285" w:rsidRDefault="005D7E1F" w:rsidP="005D7E1F">
      <w:pPr>
        <w:rPr>
          <w:lang w:val="en-US"/>
        </w:rPr>
      </w:pPr>
    </w:p>
    <w:p w:rsidR="00D51AAF" w:rsidRPr="00723285" w:rsidRDefault="00D51AAF" w:rsidP="00D51AAF">
      <w:pPr>
        <w:rPr>
          <w:lang w:val="en-US"/>
        </w:rPr>
      </w:pPr>
      <w:r w:rsidRPr="00723285">
        <w:rPr>
          <w:lang w:val="en-US"/>
        </w:rPr>
        <w:t>1 TB of data in HDFS written out with 128 MB blocks = ~8000 HDFS blocks.  The more individual hard drives exist to serve this data in parallel, the more throughput can be observed in the read phase. The same is true on the write phase. Less contention will be seen as the load is spread across more disks.  Read and write throughput is impacted as more drives are available.</w:t>
      </w:r>
    </w:p>
    <w:p w:rsidR="00D51AAF" w:rsidRPr="00745040" w:rsidRDefault="00D51AAF" w:rsidP="00D51AAF">
      <w:pPr>
        <w:rPr>
          <w:lang w:val="en-US"/>
        </w:rPr>
      </w:pPr>
    </w:p>
    <w:p w:rsidR="00D51AAF" w:rsidRPr="00745040" w:rsidRDefault="00D51AAF" w:rsidP="00D51AAF">
      <w:pPr>
        <w:rPr>
          <w:lang w:val="en-US"/>
        </w:rPr>
      </w:pPr>
      <w:r w:rsidRPr="00745040">
        <w:rPr>
          <w:lang w:val="en-US"/>
        </w:rPr>
        <w:t>The write pipeline with default replication of 3 means that 1 TB of data would be 3 TB of data on disk and 2 TB of network traffic(1 replica written local and 2 replicas remote to the first node which creates 2 TB of network traffic).</w:t>
      </w:r>
    </w:p>
    <w:p w:rsidR="00D51AAF" w:rsidRPr="00723285" w:rsidRDefault="00D51AAF" w:rsidP="00D51AAF">
      <w:pPr>
        <w:rPr>
          <w:lang w:val="en-US"/>
        </w:rPr>
      </w:pPr>
      <w:r w:rsidRPr="00723285">
        <w:rPr>
          <w:lang w:val="en-US"/>
        </w:rPr>
        <w:t xml:space="preserve">Terasort is interesting in that it only has </w:t>
      </w:r>
      <w:r w:rsidR="007162CB" w:rsidRPr="00723285">
        <w:rPr>
          <w:lang w:val="en-US"/>
        </w:rPr>
        <w:t xml:space="preserve">a </w:t>
      </w:r>
      <w:r w:rsidRPr="00723285">
        <w:rPr>
          <w:lang w:val="en-US"/>
        </w:rPr>
        <w:t>replication factor of 1 so there is no network traffic in the HDFS write pipeline as the first replica in the pip</w:t>
      </w:r>
      <w:r w:rsidR="007162CB" w:rsidRPr="00723285">
        <w:rPr>
          <w:lang w:val="en-US"/>
        </w:rPr>
        <w:t>e</w:t>
      </w:r>
      <w:r w:rsidRPr="00723285">
        <w:rPr>
          <w:lang w:val="en-US"/>
        </w:rPr>
        <w:t xml:space="preserve">line is always written locally. </w:t>
      </w:r>
    </w:p>
    <w:p w:rsidR="00D51AAF" w:rsidRPr="00723285" w:rsidRDefault="00D51AAF" w:rsidP="00D51AAF">
      <w:pPr>
        <w:numPr>
          <w:ilvl w:val="0"/>
          <w:numId w:val="20"/>
        </w:numPr>
        <w:rPr>
          <w:lang w:val="en-US"/>
        </w:rPr>
      </w:pPr>
      <w:r w:rsidRPr="00745040">
        <w:rPr>
          <w:lang w:val="en-US"/>
        </w:rPr>
        <w:t>Map phases writes to local disk for shuffle phase –1 TB read from disk -&gt; 1 TB written to disk</w:t>
      </w:r>
    </w:p>
    <w:p w:rsidR="00D51AAF" w:rsidRPr="00723285" w:rsidRDefault="00D51AAF" w:rsidP="00D51AAF">
      <w:pPr>
        <w:numPr>
          <w:ilvl w:val="0"/>
          <w:numId w:val="20"/>
        </w:numPr>
        <w:rPr>
          <w:lang w:val="en-US"/>
        </w:rPr>
      </w:pPr>
      <w:r w:rsidRPr="00745040">
        <w:rPr>
          <w:lang w:val="en-US"/>
        </w:rPr>
        <w:t>Reduce phase copies data from output of map phase to local disk of the reducer for input to that step –  1 TB read from Disk Map Phase read -&gt;1 TB written to disk Reduce Phase intermediate results -&gt; 1 TB read reduce phase input, 1 TB of network traffic Map phase copy to Reduce Phase</w:t>
      </w:r>
    </w:p>
    <w:p w:rsidR="00D51AAF" w:rsidRPr="00723285" w:rsidRDefault="00D51AAF" w:rsidP="00D51AAF">
      <w:pPr>
        <w:numPr>
          <w:ilvl w:val="0"/>
          <w:numId w:val="20"/>
        </w:numPr>
        <w:rPr>
          <w:lang w:val="en-US"/>
        </w:rPr>
      </w:pPr>
      <w:r w:rsidRPr="00745040">
        <w:rPr>
          <w:lang w:val="en-US"/>
        </w:rPr>
        <w:t>The final output of the reduce phase is written to HDFS with replication factor of 1 (no network traffic as all data is written locally) – 1 TB of written to HDFS</w:t>
      </w:r>
    </w:p>
    <w:p w:rsidR="00C4403A" w:rsidRPr="00723285" w:rsidRDefault="00C4403A" w:rsidP="005D7E1F">
      <w:pPr>
        <w:rPr>
          <w:lang w:val="en-US"/>
        </w:rPr>
      </w:pPr>
    </w:p>
    <w:p w:rsidR="00D51AAF" w:rsidRPr="00723285" w:rsidRDefault="00D51AAF" w:rsidP="00D51AAF">
      <w:pPr>
        <w:rPr>
          <w:lang w:val="en-US"/>
        </w:rPr>
      </w:pPr>
      <w:r w:rsidRPr="00723285">
        <w:rPr>
          <w:lang w:val="en-US"/>
        </w:rPr>
        <w:lastRenderedPageBreak/>
        <w:t xml:space="preserve">We did not include here the word count, as the size of it is not relevant to trigger 12/24 HDD demand. </w:t>
      </w:r>
    </w:p>
    <w:p w:rsidR="00C4403A" w:rsidRPr="00723285" w:rsidRDefault="00C4403A" w:rsidP="00C4403A">
      <w:pPr>
        <w:rPr>
          <w:lang w:val="en-US"/>
        </w:rPr>
      </w:pPr>
    </w:p>
    <w:p w:rsidR="005029B4" w:rsidRPr="00745040" w:rsidRDefault="00C4403A" w:rsidP="00C4403A">
      <w:pPr>
        <w:rPr>
          <w:lang w:val="en-US"/>
        </w:rPr>
      </w:pPr>
      <w:r w:rsidRPr="00745040">
        <w:rPr>
          <w:lang w:val="en-US"/>
        </w:rPr>
        <w:t>The extra hard drives will help in mixed workloads of read/write as the entire drive’s bandwidth won’t be just used for write as what was seen in Teragen.  Having more drives as expected scales very well</w:t>
      </w:r>
      <w:r w:rsidR="007162CB" w:rsidRPr="00745040">
        <w:rPr>
          <w:lang w:val="en-US"/>
        </w:rPr>
        <w:t xml:space="preserve">. </w:t>
      </w:r>
      <w:r w:rsidRPr="00745040">
        <w:rPr>
          <w:lang w:val="en-US"/>
        </w:rPr>
        <w:t>However, there are upper bounds ~24 where the payoffs diminish</w:t>
      </w:r>
      <w:r w:rsidR="007162CB" w:rsidRPr="00745040">
        <w:rPr>
          <w:lang w:val="en-US"/>
        </w:rPr>
        <w:t xml:space="preserve">. </w:t>
      </w:r>
      <w:r w:rsidRPr="00745040">
        <w:rPr>
          <w:highlight w:val="yellow"/>
          <w:lang w:val="en-US"/>
        </w:rPr>
        <w:t xml:space="preserve">Driven by the form factor of 2 RU </w:t>
      </w:r>
      <w:commentRangeStart w:id="173"/>
      <w:r w:rsidRPr="00745040">
        <w:rPr>
          <w:highlight w:val="yellow"/>
          <w:lang w:val="en-US"/>
        </w:rPr>
        <w:t>servers</w:t>
      </w:r>
      <w:commentRangeEnd w:id="173"/>
      <w:r w:rsidR="004C7BC2">
        <w:rPr>
          <w:rStyle w:val="CommentReference"/>
        </w:rPr>
        <w:commentReference w:id="173"/>
      </w:r>
      <w:r w:rsidRPr="00745040">
        <w:rPr>
          <w:highlight w:val="yellow"/>
          <w:lang w:val="en-US"/>
        </w:rPr>
        <w:t xml:space="preserve"> can fit at most 24 drives</w:t>
      </w:r>
      <w:r w:rsidR="00895323" w:rsidRPr="00745040">
        <w:rPr>
          <w:highlight w:val="yellow"/>
          <w:lang w:val="en-US"/>
        </w:rPr>
        <w:t>.</w:t>
      </w:r>
      <w:r w:rsidR="00895323" w:rsidRPr="00745040">
        <w:rPr>
          <w:rStyle w:val="CommentReference"/>
          <w:lang w:val="en-US"/>
        </w:rPr>
        <w:t xml:space="preserve"> </w:t>
      </w:r>
      <w:r w:rsidRPr="00745040">
        <w:rPr>
          <w:lang w:val="en-US"/>
        </w:rPr>
        <w:t xml:space="preserve">If you change to a larger server the costs become prohibitive. </w:t>
      </w:r>
    </w:p>
    <w:p w:rsidR="00C4403A" w:rsidRPr="00745040" w:rsidRDefault="00D51AAF" w:rsidP="00C4403A">
      <w:pPr>
        <w:rPr>
          <w:lang w:val="en-US"/>
        </w:rPr>
      </w:pPr>
      <w:r w:rsidRPr="00745040">
        <w:rPr>
          <w:lang w:val="en-US"/>
        </w:rPr>
        <w:t xml:space="preserve">Also when planning the node design ensure adequate bandwidth is available for installed drive controllers to serve drive data – whether they be add-in or embedded controllers, ensure there </w:t>
      </w:r>
      <w:r w:rsidR="00895323" w:rsidRPr="00745040">
        <w:rPr>
          <w:lang w:val="en-US"/>
        </w:rPr>
        <w:t xml:space="preserve">are </w:t>
      </w:r>
      <w:r w:rsidRPr="00745040">
        <w:rPr>
          <w:lang w:val="en-US"/>
        </w:rPr>
        <w:t xml:space="preserve">adequate data </w:t>
      </w:r>
      <w:commentRangeStart w:id="174"/>
      <w:r w:rsidRPr="00745040">
        <w:rPr>
          <w:highlight w:val="yellow"/>
          <w:lang w:val="en-US"/>
        </w:rPr>
        <w:t xml:space="preserve">lanes </w:t>
      </w:r>
      <w:commentRangeEnd w:id="174"/>
      <w:r w:rsidR="00895323" w:rsidRPr="00745040">
        <w:rPr>
          <w:rStyle w:val="CommentReference"/>
          <w:highlight w:val="yellow"/>
          <w:lang w:val="en-US"/>
        </w:rPr>
        <w:commentReference w:id="174"/>
      </w:r>
      <w:r w:rsidRPr="00745040">
        <w:rPr>
          <w:lang w:val="en-US"/>
        </w:rPr>
        <w:t>present in the bus and the controllers chosen need to be able to support concurrent ra</w:t>
      </w:r>
      <w:r w:rsidR="005029B4" w:rsidRPr="00745040">
        <w:rPr>
          <w:lang w:val="en-US"/>
        </w:rPr>
        <w:t>ndom IO to all connected drives, which is the case for our UCS Cisco LSI MegaRAID SAS 9271 CV-8i</w:t>
      </w:r>
    </w:p>
    <w:p w:rsidR="00C4403A" w:rsidRPr="00723285" w:rsidRDefault="00C4403A" w:rsidP="005D7E1F">
      <w:pPr>
        <w:rPr>
          <w:lang w:val="en-US"/>
        </w:rPr>
      </w:pPr>
    </w:p>
    <w:p w:rsidR="00C4403A" w:rsidRPr="00723285" w:rsidRDefault="00C4403A" w:rsidP="00C4403A">
      <w:pPr>
        <w:rPr>
          <w:lang w:val="en-US"/>
        </w:rPr>
      </w:pPr>
    </w:p>
    <w:p w:rsidR="00C4403A" w:rsidRPr="00745040" w:rsidRDefault="00C4403A" w:rsidP="00C4403A">
      <w:pPr>
        <w:pStyle w:val="Heading2"/>
        <w:numPr>
          <w:ilvl w:val="1"/>
          <w:numId w:val="21"/>
        </w:numPr>
        <w:rPr>
          <w:lang w:val="en-US"/>
        </w:rPr>
      </w:pPr>
      <w:bookmarkStart w:id="175" w:name="_Toc414529913"/>
      <w:r w:rsidRPr="00745040">
        <w:rPr>
          <w:lang w:val="en-US"/>
        </w:rPr>
        <w:t>Benchmark HDD/Scaling results conclusion</w:t>
      </w:r>
      <w:bookmarkEnd w:id="175"/>
    </w:p>
    <w:p w:rsidR="001D2C9F" w:rsidRPr="00745040" w:rsidRDefault="001D2C9F" w:rsidP="001D2C9F">
      <w:pPr>
        <w:rPr>
          <w:lang w:val="en-US"/>
        </w:rPr>
      </w:pPr>
    </w:p>
    <w:p w:rsidR="005029B4" w:rsidRPr="00745040" w:rsidRDefault="005029B4" w:rsidP="005029B4">
      <w:pPr>
        <w:rPr>
          <w:lang w:val="en-US"/>
        </w:rPr>
      </w:pPr>
      <w:r w:rsidRPr="00745040">
        <w:rPr>
          <w:lang w:val="en-US"/>
        </w:rPr>
        <w:t>For the power consumption results, the overhead of the masters is less of a percentage of the entire cluster as your cluster grows. Performance follow</w:t>
      </w:r>
      <w:r w:rsidR="00895323" w:rsidRPr="00745040">
        <w:rPr>
          <w:lang w:val="en-US"/>
        </w:rPr>
        <w:t xml:space="preserve">s </w:t>
      </w:r>
      <w:r w:rsidRPr="00745040">
        <w:rPr>
          <w:lang w:val="en-US"/>
        </w:rPr>
        <w:t>a scaling curve, more data node</w:t>
      </w:r>
      <w:r w:rsidR="00895323" w:rsidRPr="00745040">
        <w:rPr>
          <w:lang w:val="en-US"/>
        </w:rPr>
        <w:t>s</w:t>
      </w:r>
      <w:r w:rsidRPr="00745040">
        <w:rPr>
          <w:lang w:val="en-US"/>
        </w:rPr>
        <w:t xml:space="preserve"> means better results, same for doubling the number of HDD from 12 to 24.</w:t>
      </w:r>
    </w:p>
    <w:p w:rsidR="00C4403A" w:rsidRPr="00745040" w:rsidRDefault="00C4403A" w:rsidP="005D7E1F">
      <w:pPr>
        <w:rPr>
          <w:lang w:val="en-US"/>
        </w:rPr>
      </w:pPr>
    </w:p>
    <w:p w:rsidR="00C4403A" w:rsidRPr="00745040" w:rsidRDefault="00C4403A" w:rsidP="005D7E1F">
      <w:pPr>
        <w:rPr>
          <w:lang w:val="en-US"/>
        </w:rPr>
      </w:pPr>
      <w:r w:rsidRPr="00723285">
        <w:rPr>
          <w:noProof/>
          <w:lang w:val="en-US"/>
        </w:rPr>
        <w:drawing>
          <wp:inline distT="0" distB="0" distL="0" distR="0" wp14:anchorId="78C6511C" wp14:editId="6B229854">
            <wp:extent cx="5270500" cy="3797723"/>
            <wp:effectExtent l="0" t="0" r="6350" b="0"/>
            <wp:docPr id="28"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70"/>
                    <a:stretch>
                      <a:fillRect/>
                    </a:stretch>
                  </pic:blipFill>
                  <pic:spPr>
                    <a:xfrm>
                      <a:off x="0" y="0"/>
                      <a:ext cx="5270500" cy="3797723"/>
                    </a:xfrm>
                    <a:prstGeom prst="rect">
                      <a:avLst/>
                    </a:prstGeom>
                  </pic:spPr>
                </pic:pic>
              </a:graphicData>
            </a:graphic>
          </wp:inline>
        </w:drawing>
      </w:r>
    </w:p>
    <w:p w:rsidR="00C4403A" w:rsidRPr="00745040" w:rsidRDefault="00C4403A" w:rsidP="005D7E1F">
      <w:pPr>
        <w:rPr>
          <w:lang w:val="en-US"/>
        </w:rPr>
      </w:pPr>
    </w:p>
    <w:p w:rsidR="00C4403A" w:rsidRPr="00745040" w:rsidRDefault="00745040" w:rsidP="005D7E1F">
      <w:pPr>
        <w:rPr>
          <w:lang w:val="en-US"/>
        </w:rPr>
      </w:pPr>
      <w:r>
        <w:rPr>
          <w:noProof/>
          <w:lang w:val="en-US"/>
        </w:rPr>
        <w:lastRenderedPageBreak/>
        <mc:AlternateContent>
          <mc:Choice Requires="wps">
            <w:drawing>
              <wp:anchor distT="0" distB="0" distL="114300" distR="114300" simplePos="0" relativeHeight="251672576" behindDoc="0" locked="0" layoutInCell="1" allowOverlap="1">
                <wp:simplePos x="0" y="0"/>
                <wp:positionH relativeFrom="column">
                  <wp:posOffset>4099560</wp:posOffset>
                </wp:positionH>
                <wp:positionV relativeFrom="paragraph">
                  <wp:posOffset>266700</wp:posOffset>
                </wp:positionV>
                <wp:extent cx="1120140" cy="228600"/>
                <wp:effectExtent l="342900" t="0" r="3810" b="114300"/>
                <wp:wrapNone/>
                <wp:docPr id="4099" name="Rectangular Callo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0140" cy="228600"/>
                        </a:xfrm>
                        <a:prstGeom prst="wedgeRectCallout">
                          <a:avLst>
                            <a:gd name="adj1" fmla="val -78921"/>
                            <a:gd name="adj2" fmla="val 97882"/>
                          </a:avLst>
                        </a:prstGeom>
                        <a:solidFill>
                          <a:srgbClr val="FFC000"/>
                        </a:solidFill>
                        <a:ln>
                          <a:noFill/>
                        </a:ln>
                        <a:effectLst/>
                      </wps:spPr>
                      <wps:style>
                        <a:lnRef idx="1">
                          <a:schemeClr val="accent1"/>
                        </a:lnRef>
                        <a:fillRef idx="3">
                          <a:schemeClr val="accent1"/>
                        </a:fillRef>
                        <a:effectRef idx="2">
                          <a:schemeClr val="accent1"/>
                        </a:effectRef>
                        <a:fontRef idx="minor">
                          <a:schemeClr val="lt1"/>
                        </a:fontRef>
                      </wps:style>
                      <wps:txbx>
                        <w:txbxContent>
                          <w:p w:rsidR="00A861EA" w:rsidRPr="001D2C9F" w:rsidRDefault="00A861EA" w:rsidP="001D2C9F">
                            <w:pPr>
                              <w:pStyle w:val="NormalWeb"/>
                              <w:spacing w:before="0" w:beforeAutospacing="0" w:after="0" w:afterAutospacing="0"/>
                              <w:jc w:val="center"/>
                              <w:rPr>
                                <w:sz w:val="32"/>
                              </w:rPr>
                            </w:pPr>
                            <w:r w:rsidRPr="001D2C9F">
                              <w:rPr>
                                <w:rFonts w:asciiTheme="minorHAnsi" w:hAnsi="Calibri" w:cstheme="minorBidi"/>
                                <w:color w:val="000000" w:themeColor="text1"/>
                                <w:kern w:val="24"/>
                                <w:sz w:val="14"/>
                                <w:szCs w:val="10"/>
                              </w:rPr>
                              <w:t>Positive means more time needed</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4" o:spid="_x0000_s1026" type="#_x0000_t61" style="position:absolute;left:0;text-align:left;margin-left:322.8pt;margin-top:21pt;width:88.2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" adj="-6247,31943" fillcolor="#ffc000" stroked="f">
                <v:path arrowok="t"/>
                <v:textbox>
                  <w:txbxContent>
                    <w:p w:rsidR="00A861EA" w:rsidRPr="001D2C9F" w:rsidRDefault="00A861EA" w:rsidP="001D2C9F">
                      <w:pPr>
                        <w:pStyle w:val="NormalWeb"/>
                        <w:spacing w:before="0" w:beforeAutospacing="0" w:after="0" w:afterAutospacing="0"/>
                        <w:jc w:val="center"/>
                        <w:rPr>
                          <w:sz w:val="32"/>
                        </w:rPr>
                      </w:pPr>
                      <w:r w:rsidRPr="001D2C9F">
                        <w:rPr>
                          <w:rFonts w:asciiTheme="minorHAnsi" w:hAnsi="Calibri" w:cstheme="minorBidi"/>
                          <w:color w:val="000000" w:themeColor="text1"/>
                          <w:kern w:val="24"/>
                          <w:sz w:val="14"/>
                          <w:szCs w:val="10"/>
                        </w:rPr>
                        <w:t>Positive means more time needed</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simplePos x="0" y="0"/>
                <wp:positionH relativeFrom="column">
                  <wp:posOffset>2362200</wp:posOffset>
                </wp:positionH>
                <wp:positionV relativeFrom="paragraph">
                  <wp:posOffset>3307080</wp:posOffset>
                </wp:positionV>
                <wp:extent cx="1120140" cy="228600"/>
                <wp:effectExtent l="190500" t="361950" r="3810" b="0"/>
                <wp:wrapNone/>
                <wp:docPr id="4100" name="Rectangular Callo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0140" cy="228600"/>
                        </a:xfrm>
                        <a:prstGeom prst="wedgeRectCallout">
                          <a:avLst>
                            <a:gd name="adj1" fmla="val -65686"/>
                            <a:gd name="adj2" fmla="val -207782"/>
                          </a:avLst>
                        </a:prstGeom>
                        <a:solidFill>
                          <a:srgbClr val="FFC000"/>
                        </a:solidFill>
                        <a:ln>
                          <a:noFill/>
                        </a:ln>
                        <a:effectLst/>
                      </wps:spPr>
                      <wps:style>
                        <a:lnRef idx="1">
                          <a:schemeClr val="accent1"/>
                        </a:lnRef>
                        <a:fillRef idx="3">
                          <a:schemeClr val="accent1"/>
                        </a:fillRef>
                        <a:effectRef idx="2">
                          <a:schemeClr val="accent1"/>
                        </a:effectRef>
                        <a:fontRef idx="minor">
                          <a:schemeClr val="lt1"/>
                        </a:fontRef>
                      </wps:style>
                      <wps:txbx>
                        <w:txbxContent>
                          <w:p w:rsidR="00A861EA" w:rsidRDefault="00A861EA" w:rsidP="001D2C9F">
                            <w:pPr>
                              <w:pStyle w:val="NormalWeb"/>
                              <w:spacing w:before="0" w:beforeAutospacing="0" w:after="0" w:afterAutospacing="0"/>
                              <w:jc w:val="center"/>
                            </w:pPr>
                            <w:r>
                              <w:rPr>
                                <w:rFonts w:asciiTheme="minorHAnsi" w:hAnsi="Calibri" w:cstheme="minorBidi"/>
                                <w:color w:val="000000" w:themeColor="text1"/>
                                <w:kern w:val="24"/>
                                <w:sz w:val="16"/>
                                <w:szCs w:val="16"/>
                              </w:rPr>
                              <w:t>Less power</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shape id="Rectangular Callout 12" o:spid="_x0000_s1027" type="#_x0000_t61" style="position:absolute;left:0;text-align:left;margin-left:186pt;margin-top:260.4pt;width:88.2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" adj="-3388,-34081" fillcolor="#ffc000" stroked="f">
                <v:path arrowok="t"/>
                <v:textbox>
                  <w:txbxContent>
                    <w:p w:rsidR="00A861EA" w:rsidRDefault="00A861EA" w:rsidP="001D2C9F">
                      <w:pPr>
                        <w:pStyle w:val="NormalWeb"/>
                        <w:spacing w:before="0" w:beforeAutospacing="0" w:after="0" w:afterAutospacing="0"/>
                        <w:jc w:val="center"/>
                      </w:pPr>
                      <w:r>
                        <w:rPr>
                          <w:rFonts w:asciiTheme="minorHAnsi" w:hAnsi="Calibri" w:cstheme="minorBidi"/>
                          <w:color w:val="000000" w:themeColor="text1"/>
                          <w:kern w:val="24"/>
                          <w:sz w:val="16"/>
                          <w:szCs w:val="16"/>
                        </w:rPr>
                        <w:t>Less power</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simplePos x="0" y="0"/>
                <wp:positionH relativeFrom="column">
                  <wp:posOffset>365760</wp:posOffset>
                </wp:positionH>
                <wp:positionV relativeFrom="paragraph">
                  <wp:posOffset>571500</wp:posOffset>
                </wp:positionV>
                <wp:extent cx="4899660" cy="1952625"/>
                <wp:effectExtent l="0" t="0" r="15240" b="28575"/>
                <wp:wrapNone/>
                <wp:docPr id="30"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9660" cy="1952625"/>
                        </a:xfrm>
                        <a:prstGeom prst="ellipse">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page">
                  <wp14:pctHeight>0</wp14:pctHeight>
                </wp14:sizeRelV>
              </wp:anchor>
            </w:drawing>
          </mc:Choice>
          <mc:Fallback>
            <w:pict>
              <v:oval id="Oval 5" o:spid="_x0000_s1026" style="position:absolute;margin-left:28.8pt;margin-top:45pt;width:385.8pt;height:15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" filled="f" strokecolor="red">
                <v:path arrowok="t"/>
              </v:oval>
            </w:pict>
          </mc:Fallback>
        </mc:AlternateContent>
      </w:r>
      <w:r w:rsidR="001D2C9F" w:rsidRPr="00723285">
        <w:rPr>
          <w:noProof/>
          <w:lang w:val="en-US"/>
        </w:rPr>
        <w:t xml:space="preserve"> </w:t>
      </w:r>
      <w:r w:rsidR="00C4403A" w:rsidRPr="00723285">
        <w:rPr>
          <w:noProof/>
          <w:lang w:val="en-US"/>
        </w:rPr>
        <w:drawing>
          <wp:inline distT="0" distB="0" distL="0" distR="0" wp14:anchorId="067EA496" wp14:editId="437CCCE8">
            <wp:extent cx="5262562" cy="3810484"/>
            <wp:effectExtent l="0" t="0" r="0" b="0"/>
            <wp:docPr id="29"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a:blip r:embed="rId71"/>
                    <a:stretch>
                      <a:fillRect/>
                    </a:stretch>
                  </pic:blipFill>
                  <pic:spPr>
                    <a:xfrm>
                      <a:off x="0" y="0"/>
                      <a:ext cx="5262562" cy="3810484"/>
                    </a:xfrm>
                    <a:prstGeom prst="rect">
                      <a:avLst/>
                    </a:prstGeom>
                  </pic:spPr>
                </pic:pic>
              </a:graphicData>
            </a:graphic>
          </wp:inline>
        </w:drawing>
      </w:r>
    </w:p>
    <w:p w:rsidR="00D6664A" w:rsidRPr="00745040" w:rsidRDefault="00E50A13" w:rsidP="005A1F1D">
      <w:pPr>
        <w:pStyle w:val="Heading1"/>
        <w:rPr>
          <w:lang w:val="en-US"/>
        </w:rPr>
      </w:pPr>
      <w:bookmarkStart w:id="176" w:name="_Toc414529914"/>
      <w:r w:rsidRPr="00745040">
        <w:rPr>
          <w:lang w:val="en-US"/>
        </w:rPr>
        <w:t>Security assessment</w:t>
      </w:r>
      <w:bookmarkEnd w:id="176"/>
    </w:p>
    <w:p w:rsidR="00D6664A" w:rsidRPr="00745040" w:rsidRDefault="00D6664A" w:rsidP="006C5E2A">
      <w:pPr>
        <w:rPr>
          <w:lang w:val="en-US"/>
        </w:rPr>
      </w:pPr>
    </w:p>
    <w:p w:rsidR="00D6664A" w:rsidRPr="00745040" w:rsidRDefault="00E50A13" w:rsidP="005A1F1D">
      <w:pPr>
        <w:pStyle w:val="Heading2"/>
        <w:rPr>
          <w:lang w:val="en-US"/>
        </w:rPr>
      </w:pPr>
      <w:bookmarkStart w:id="177" w:name="_Toc414529915"/>
      <w:r w:rsidRPr="00745040">
        <w:rPr>
          <w:lang w:val="en-US"/>
        </w:rPr>
        <w:t>Overview</w:t>
      </w:r>
      <w:bookmarkEnd w:id="177"/>
    </w:p>
    <w:p w:rsidR="001865EC" w:rsidRPr="00745040" w:rsidRDefault="001865EC" w:rsidP="001865EC">
      <w:pPr>
        <w:rPr>
          <w:lang w:val="en-US"/>
        </w:rPr>
      </w:pPr>
    </w:p>
    <w:p w:rsidR="005029B4" w:rsidRPr="00745040" w:rsidRDefault="005029B4" w:rsidP="005029B4">
      <w:pPr>
        <w:rPr>
          <w:lang w:val="en-US"/>
        </w:rPr>
      </w:pPr>
      <w:r w:rsidRPr="00745040">
        <w:rPr>
          <w:lang w:val="en-US"/>
        </w:rPr>
        <w:t>Security is mandatory for any operational environment; Intel was invited to review the benchmark environment and found many security non-complaint issues. It is recommended to follow the guidelines for network/server/OS security when building a secured Hadoop cluster.</w:t>
      </w:r>
    </w:p>
    <w:p w:rsidR="00E02B08" w:rsidRPr="00745040" w:rsidRDefault="005029B4" w:rsidP="006C5E2A">
      <w:pPr>
        <w:rPr>
          <w:lang w:val="en-US"/>
        </w:rPr>
      </w:pPr>
      <w:r w:rsidRPr="00723285">
        <w:rPr>
          <w:noProof/>
          <w:lang w:val="en-US"/>
        </w:rPr>
        <w:lastRenderedPageBreak/>
        <w:drawing>
          <wp:inline distT="0" distB="0" distL="0" distR="0" wp14:anchorId="2C599EB0" wp14:editId="05297ED0">
            <wp:extent cx="5270500" cy="3730455"/>
            <wp:effectExtent l="0" t="0" r="635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0500" cy="3730455"/>
                    </a:xfrm>
                    <a:prstGeom prst="rect">
                      <a:avLst/>
                    </a:prstGeom>
                  </pic:spPr>
                </pic:pic>
              </a:graphicData>
            </a:graphic>
          </wp:inline>
        </w:drawing>
      </w:r>
    </w:p>
    <w:p w:rsidR="00D6664A" w:rsidRPr="00745040" w:rsidRDefault="00E50A13" w:rsidP="005A1F1D">
      <w:pPr>
        <w:pStyle w:val="Heading2"/>
        <w:rPr>
          <w:lang w:val="en-US"/>
        </w:rPr>
      </w:pPr>
      <w:bookmarkStart w:id="178" w:name="_Toc414529916"/>
      <w:r w:rsidRPr="00745040">
        <w:rPr>
          <w:lang w:val="en-US"/>
        </w:rPr>
        <w:t>Servers</w:t>
      </w:r>
      <w:bookmarkEnd w:id="178"/>
    </w:p>
    <w:p w:rsidR="0049634B" w:rsidRPr="00745040" w:rsidRDefault="0049634B" w:rsidP="001865EC">
      <w:pPr>
        <w:rPr>
          <w:lang w:val="en-US"/>
        </w:rPr>
      </w:pPr>
    </w:p>
    <w:p w:rsidR="001865EC" w:rsidRPr="00745040" w:rsidRDefault="001865EC" w:rsidP="001865EC">
      <w:pPr>
        <w:rPr>
          <w:lang w:val="en-US"/>
        </w:rPr>
      </w:pPr>
      <w:r w:rsidRPr="00745040">
        <w:rPr>
          <w:lang w:val="en-US"/>
        </w:rPr>
        <w:t>This is a summary of the full Centos security test (full report available in Appendix section</w:t>
      </w:r>
      <w:r w:rsidR="0098136D" w:rsidRPr="00745040">
        <w:rPr>
          <w:lang w:val="en-US"/>
        </w:rPr>
        <w:t>: server1.testlab.local-20141209T134758Z.zip</w:t>
      </w:r>
      <w:r w:rsidRPr="00745040">
        <w:rPr>
          <w:lang w:val="en-US"/>
        </w:rPr>
        <w:t>).</w:t>
      </w:r>
    </w:p>
    <w:p w:rsidR="0058227B" w:rsidRPr="00745040" w:rsidRDefault="001865EC" w:rsidP="0058227B">
      <w:pPr>
        <w:rPr>
          <w:lang w:val="en-US"/>
        </w:rPr>
      </w:pPr>
      <w:r w:rsidRPr="00723285">
        <w:rPr>
          <w:noProof/>
          <w:lang w:val="en-US"/>
        </w:rPr>
        <w:lastRenderedPageBreak/>
        <w:drawing>
          <wp:inline distT="0" distB="0" distL="0" distR="0" wp14:anchorId="00EA7C85" wp14:editId="3EB7A0E8">
            <wp:extent cx="5270500" cy="4691083"/>
            <wp:effectExtent l="0" t="0" r="635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0500" cy="4691083"/>
                    </a:xfrm>
                    <a:prstGeom prst="rect">
                      <a:avLst/>
                    </a:prstGeom>
                  </pic:spPr>
                </pic:pic>
              </a:graphicData>
            </a:graphic>
          </wp:inline>
        </w:drawing>
      </w:r>
    </w:p>
    <w:p w:rsidR="00D6664A" w:rsidRPr="00745040" w:rsidRDefault="00E50A13" w:rsidP="005A1F1D">
      <w:pPr>
        <w:pStyle w:val="Heading2"/>
        <w:rPr>
          <w:lang w:val="en-US"/>
        </w:rPr>
      </w:pPr>
      <w:bookmarkStart w:id="179" w:name="_Toc414529917"/>
      <w:r w:rsidRPr="00745040">
        <w:rPr>
          <w:lang w:val="en-US"/>
        </w:rPr>
        <w:t>Hadoop</w:t>
      </w:r>
      <w:bookmarkEnd w:id="179"/>
    </w:p>
    <w:p w:rsidR="0049634B" w:rsidRPr="00745040" w:rsidRDefault="0049634B" w:rsidP="00E50A13">
      <w:pPr>
        <w:jc w:val="left"/>
        <w:rPr>
          <w:lang w:val="en-US"/>
        </w:rPr>
      </w:pPr>
    </w:p>
    <w:p w:rsidR="00277F7A" w:rsidRPr="00745040" w:rsidRDefault="005029B4" w:rsidP="00E50A13">
      <w:pPr>
        <w:jc w:val="left"/>
        <w:rPr>
          <w:lang w:val="en-US"/>
        </w:rPr>
      </w:pPr>
      <w:r w:rsidRPr="00745040">
        <w:rPr>
          <w:lang w:val="en-US"/>
        </w:rPr>
        <w:t xml:space="preserve">Security with the Hadoop environment is commonly controlled at the perimeter, regulating who can communicate and submit jobs to the nodes of the cluster. While this is a good first level </w:t>
      </w:r>
      <w:r w:rsidR="00723285" w:rsidRPr="00723285">
        <w:rPr>
          <w:lang w:val="en-US"/>
        </w:rPr>
        <w:t>defense</w:t>
      </w:r>
      <w:r w:rsidRPr="00745040">
        <w:rPr>
          <w:lang w:val="en-US"/>
        </w:rPr>
        <w:t xml:space="preserve">, the relatively open design of the Hadoop ecosystem makes compromising the entire system somewhat trivial once this single layer is defeated. To help better guide security within Hadoop environments, typical deployments </w:t>
      </w:r>
      <w:r w:rsidR="00895323" w:rsidRPr="00745040">
        <w:rPr>
          <w:lang w:val="en-US"/>
        </w:rPr>
        <w:t xml:space="preserve">must be </w:t>
      </w:r>
      <w:r w:rsidRPr="00745040">
        <w:rPr>
          <w:lang w:val="en-US"/>
        </w:rPr>
        <w:t xml:space="preserve">examined and recommendations </w:t>
      </w:r>
      <w:r w:rsidR="00895323" w:rsidRPr="00745040">
        <w:rPr>
          <w:lang w:val="en-US"/>
        </w:rPr>
        <w:t xml:space="preserve">made </w:t>
      </w:r>
      <w:r w:rsidRPr="00745040">
        <w:rPr>
          <w:lang w:val="en-US"/>
        </w:rPr>
        <w:t xml:space="preserve">that will lessen the impact in the case of a perimeter breach. </w:t>
      </w:r>
      <w:r w:rsidR="00E50A13" w:rsidRPr="00745040">
        <w:rPr>
          <w:lang w:val="en-US"/>
        </w:rPr>
        <w:br w:type="page"/>
      </w:r>
    </w:p>
    <w:p w:rsidR="0049634B" w:rsidRPr="00745040" w:rsidRDefault="0049634B" w:rsidP="0049634B">
      <w:pPr>
        <w:pStyle w:val="Heading3"/>
        <w:rPr>
          <w:lang w:val="en-US"/>
        </w:rPr>
      </w:pPr>
      <w:bookmarkStart w:id="180" w:name="_Toc405983582"/>
      <w:bookmarkStart w:id="181" w:name="_Toc405986418"/>
      <w:bookmarkStart w:id="182" w:name="_Toc405986453"/>
      <w:bookmarkStart w:id="183" w:name="_Toc405986500"/>
      <w:bookmarkStart w:id="184" w:name="_Toc414529918"/>
      <w:r w:rsidRPr="00745040">
        <w:rPr>
          <w:lang w:val="en-US"/>
        </w:rPr>
        <w:lastRenderedPageBreak/>
        <w:t>Environment</w:t>
      </w:r>
      <w:bookmarkEnd w:id="180"/>
      <w:bookmarkEnd w:id="181"/>
      <w:bookmarkEnd w:id="182"/>
      <w:bookmarkEnd w:id="183"/>
      <w:bookmarkEnd w:id="184"/>
    </w:p>
    <w:p w:rsidR="0098136D" w:rsidRPr="00745040" w:rsidRDefault="0098136D" w:rsidP="0049634B">
      <w:pPr>
        <w:rPr>
          <w:rFonts w:cs="Tahoma"/>
          <w:lang w:val="en-US"/>
        </w:rPr>
      </w:pPr>
    </w:p>
    <w:p w:rsidR="0049634B" w:rsidRPr="00745040" w:rsidRDefault="0049634B" w:rsidP="0049634B">
      <w:pPr>
        <w:rPr>
          <w:rFonts w:cs="Tahoma"/>
          <w:lang w:val="en-US"/>
        </w:rPr>
      </w:pPr>
      <w:r w:rsidRPr="00745040">
        <w:rPr>
          <w:rFonts w:cs="Tahoma"/>
          <w:lang w:val="en-US"/>
        </w:rPr>
        <w:t>Typical to most environments, the servers within ours serve multiple roles:</w:t>
      </w:r>
    </w:p>
    <w:p w:rsidR="0049634B" w:rsidRPr="00745040" w:rsidRDefault="0049634B" w:rsidP="0049634B">
      <w:pPr>
        <w:rPr>
          <w:rFonts w:cs="Tahoma"/>
          <w:lang w:val="en-US"/>
        </w:rPr>
      </w:pPr>
    </w:p>
    <w:p w:rsidR="0049634B" w:rsidRPr="00745040" w:rsidRDefault="0049634B" w:rsidP="0049634B">
      <w:pPr>
        <w:rPr>
          <w:rFonts w:cs="Tahoma"/>
          <w:lang w:val="en-US"/>
        </w:rPr>
      </w:pPr>
    </w:p>
    <w:p w:rsidR="0049634B" w:rsidRPr="00745040" w:rsidRDefault="0049634B" w:rsidP="0049634B">
      <w:pPr>
        <w:jc w:val="center"/>
        <w:rPr>
          <w:rFonts w:cs="Tahoma"/>
          <w:lang w:val="en-US"/>
        </w:rPr>
      </w:pPr>
      <w:r w:rsidRPr="00745040">
        <w:rPr>
          <w:rFonts w:cs="Tahoma"/>
          <w:lang w:val="en-US"/>
        </w:rPr>
        <w:object w:dxaOrig="9789" w:dyaOrig="7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45pt;height:299.9pt" o:ole="">
            <v:imagedata r:id="rId74" o:title=""/>
          </v:shape>
          <o:OLEObject Type="Embed" ProgID="Visio.Drawing.11" ShapeID="_x0000_i1025" DrawAspect="Content" ObjectID="_1489387574" r:id="rId75"/>
        </w:object>
      </w:r>
    </w:p>
    <w:p w:rsidR="0049634B" w:rsidRPr="00745040" w:rsidRDefault="0049634B" w:rsidP="0049634B">
      <w:pPr>
        <w:jc w:val="center"/>
        <w:rPr>
          <w:rFonts w:cs="Tahoma"/>
          <w:lang w:val="en-US"/>
        </w:rPr>
      </w:pPr>
    </w:p>
    <w:p w:rsidR="0049634B" w:rsidRPr="00745040" w:rsidRDefault="0049634B" w:rsidP="0049634B">
      <w:pPr>
        <w:pStyle w:val="Heading3"/>
        <w:rPr>
          <w:lang w:val="en-US"/>
        </w:rPr>
      </w:pPr>
      <w:bookmarkStart w:id="185" w:name="_Toc405983583"/>
      <w:bookmarkStart w:id="186" w:name="_Toc405986419"/>
      <w:bookmarkStart w:id="187" w:name="_Toc405986454"/>
      <w:bookmarkStart w:id="188" w:name="_Toc405986501"/>
      <w:bookmarkStart w:id="189" w:name="_Toc414529919"/>
      <w:r w:rsidRPr="00745040">
        <w:rPr>
          <w:lang w:val="en-US"/>
        </w:rPr>
        <w:t>Attack Surface</w:t>
      </w:r>
      <w:bookmarkEnd w:id="185"/>
      <w:bookmarkEnd w:id="186"/>
      <w:bookmarkEnd w:id="187"/>
      <w:bookmarkEnd w:id="188"/>
      <w:bookmarkEnd w:id="189"/>
    </w:p>
    <w:p w:rsidR="0098136D" w:rsidRPr="00745040" w:rsidRDefault="0098136D" w:rsidP="0049634B">
      <w:pPr>
        <w:rPr>
          <w:rFonts w:cs="Tahoma"/>
          <w:lang w:val="en-US"/>
        </w:rPr>
      </w:pPr>
    </w:p>
    <w:p w:rsidR="005029B4" w:rsidRPr="00745040" w:rsidRDefault="005029B4" w:rsidP="005029B4">
      <w:pPr>
        <w:rPr>
          <w:rFonts w:cs="Tahoma"/>
          <w:lang w:val="en-US"/>
        </w:rPr>
      </w:pPr>
      <w:r w:rsidRPr="00745040">
        <w:rPr>
          <w:rFonts w:cs="Tahoma"/>
          <w:lang w:val="en-US"/>
        </w:rPr>
        <w:t>When considering security, the most urgent step in a deployment is to limit the available ports and services exposed by a system. Each open port offers a potential avenue to system compromise for an attacker. This can be a complex task in a Hadoop environment given the variety of roles any particular node may have. To illustrate this point, the following lists what</w:t>
      </w:r>
      <w:r w:rsidR="00B716EF" w:rsidRPr="00745040">
        <w:rPr>
          <w:rFonts w:cs="Tahoma"/>
          <w:lang w:val="en-US"/>
        </w:rPr>
        <w:t xml:space="preserve"> is </w:t>
      </w:r>
      <w:r w:rsidRPr="00745040">
        <w:rPr>
          <w:rFonts w:cs="Tahoma"/>
          <w:lang w:val="en-US"/>
        </w:rPr>
        <w:t xml:space="preserve"> available on the first three servers in the benchmark lab environment:</w:t>
      </w:r>
    </w:p>
    <w:p w:rsidR="0049634B" w:rsidRPr="00745040" w:rsidRDefault="0049634B" w:rsidP="0049634B">
      <w:pPr>
        <w:rPr>
          <w:rFonts w:cs="Tahoma"/>
          <w:lang w:val="en-US"/>
        </w:rPr>
      </w:pPr>
    </w:p>
    <w:tbl>
      <w:tblPr>
        <w:tblW w:w="8037"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537"/>
        <w:gridCol w:w="1190"/>
        <w:gridCol w:w="884"/>
        <w:gridCol w:w="4684"/>
      </w:tblGrid>
      <w:tr w:rsidR="0049634B" w:rsidRPr="00723285" w:rsidTr="00D950ED">
        <w:trPr>
          <w:trHeight w:val="300"/>
          <w:jc w:val="center"/>
        </w:trPr>
        <w:tc>
          <w:tcPr>
            <w:tcW w:w="1537" w:type="dxa"/>
            <w:shd w:val="clear" w:color="auto" w:fill="808080"/>
            <w:noWrap/>
            <w:vAlign w:val="bottom"/>
            <w:hideMark/>
          </w:tcPr>
          <w:p w:rsidR="0049634B" w:rsidRPr="00745040" w:rsidRDefault="0049634B" w:rsidP="00D950ED">
            <w:pPr>
              <w:rPr>
                <w:rFonts w:cs="Tahoma"/>
                <w:b/>
                <w:color w:val="FFFFFF"/>
                <w:lang w:val="en-US"/>
              </w:rPr>
            </w:pPr>
            <w:r w:rsidRPr="00745040">
              <w:rPr>
                <w:rFonts w:cs="Tahoma"/>
                <w:b/>
                <w:color w:val="FFFFFF"/>
                <w:lang w:val="en-US"/>
              </w:rPr>
              <w:t>Host</w:t>
            </w:r>
          </w:p>
        </w:tc>
        <w:tc>
          <w:tcPr>
            <w:tcW w:w="1054" w:type="dxa"/>
            <w:shd w:val="clear" w:color="auto" w:fill="808080"/>
            <w:noWrap/>
            <w:vAlign w:val="bottom"/>
            <w:hideMark/>
          </w:tcPr>
          <w:p w:rsidR="0049634B" w:rsidRPr="00745040" w:rsidRDefault="0049634B" w:rsidP="00D950ED">
            <w:pPr>
              <w:rPr>
                <w:rFonts w:cs="Tahoma"/>
                <w:b/>
                <w:color w:val="FFFFFF"/>
                <w:lang w:val="en-US"/>
              </w:rPr>
            </w:pPr>
            <w:r w:rsidRPr="00745040">
              <w:rPr>
                <w:rFonts w:cs="Tahoma"/>
                <w:b/>
                <w:color w:val="FFFFFF"/>
                <w:lang w:val="en-US"/>
              </w:rPr>
              <w:t>Protocol</w:t>
            </w:r>
          </w:p>
        </w:tc>
        <w:tc>
          <w:tcPr>
            <w:tcW w:w="762" w:type="dxa"/>
            <w:shd w:val="clear" w:color="auto" w:fill="808080"/>
            <w:noWrap/>
            <w:vAlign w:val="bottom"/>
            <w:hideMark/>
          </w:tcPr>
          <w:p w:rsidR="0049634B" w:rsidRPr="00745040" w:rsidRDefault="0049634B" w:rsidP="00D950ED">
            <w:pPr>
              <w:rPr>
                <w:rFonts w:cs="Tahoma"/>
                <w:b/>
                <w:color w:val="FFFFFF"/>
                <w:lang w:val="en-US"/>
              </w:rPr>
            </w:pPr>
            <w:r w:rsidRPr="00745040">
              <w:rPr>
                <w:rFonts w:cs="Tahoma"/>
                <w:b/>
                <w:color w:val="FFFFFF"/>
                <w:lang w:val="en-US"/>
              </w:rPr>
              <w:t>Port</w:t>
            </w:r>
          </w:p>
        </w:tc>
        <w:tc>
          <w:tcPr>
            <w:tcW w:w="4684" w:type="dxa"/>
            <w:shd w:val="clear" w:color="auto" w:fill="808080"/>
            <w:noWrap/>
            <w:vAlign w:val="bottom"/>
            <w:hideMark/>
          </w:tcPr>
          <w:p w:rsidR="0049634B" w:rsidRPr="00745040" w:rsidRDefault="0049634B" w:rsidP="00D950ED">
            <w:pPr>
              <w:rPr>
                <w:rFonts w:cs="Tahoma"/>
                <w:b/>
                <w:color w:val="FFFFFF"/>
                <w:lang w:val="en-US"/>
              </w:rPr>
            </w:pPr>
            <w:r w:rsidRPr="00745040">
              <w:rPr>
                <w:rFonts w:cs="Tahoma"/>
                <w:b/>
                <w:color w:val="FFFFFF"/>
                <w:lang w:val="en-US"/>
              </w:rPr>
              <w:t>Purpose</w:t>
            </w:r>
          </w:p>
        </w:tc>
      </w:tr>
      <w:tr w:rsidR="0049634B" w:rsidRPr="00723285" w:rsidTr="00D950ED">
        <w:trPr>
          <w:trHeight w:val="300"/>
          <w:jc w:val="center"/>
        </w:trPr>
        <w:tc>
          <w:tcPr>
            <w:tcW w:w="1537" w:type="dxa"/>
            <w:vMerge w:val="restart"/>
            <w:shd w:val="clear" w:color="auto" w:fill="auto"/>
            <w:noWrap/>
            <w:hideMark/>
          </w:tcPr>
          <w:p w:rsidR="0049634B" w:rsidRPr="00745040" w:rsidRDefault="0049634B" w:rsidP="00D950ED">
            <w:pPr>
              <w:rPr>
                <w:rFonts w:cs="Tahoma"/>
                <w:b/>
                <w:bCs/>
                <w:color w:val="000000"/>
                <w:lang w:val="en-US"/>
              </w:rPr>
            </w:pPr>
            <w:r w:rsidRPr="00745040">
              <w:rPr>
                <w:rFonts w:cs="Tahoma"/>
                <w:b/>
                <w:bCs/>
                <w:color w:val="000000"/>
                <w:lang w:val="en-US"/>
              </w:rPr>
              <w:t>Server 1</w:t>
            </w: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22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SSH</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111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RPC</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2049</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NFS</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2181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ZooKeeper Client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4181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ZooKeeper Election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4242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HDFS NFS Gateway</w:t>
            </w:r>
          </w:p>
        </w:tc>
      </w:tr>
      <w:tr w:rsidR="0049634B" w:rsidRPr="00DB62B2"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5678</w:t>
            </w:r>
          </w:p>
        </w:tc>
        <w:tc>
          <w:tcPr>
            <w:tcW w:w="4684" w:type="dxa"/>
            <w:shd w:val="clear" w:color="auto" w:fill="auto"/>
            <w:noWrap/>
            <w:vAlign w:val="bottom"/>
            <w:hideMark/>
          </w:tcPr>
          <w:p w:rsidR="0049634B" w:rsidRPr="00745040" w:rsidRDefault="0049634B" w:rsidP="00D950ED">
            <w:pPr>
              <w:rPr>
                <w:rFonts w:cs="Tahoma"/>
                <w:color w:val="000000"/>
                <w:lang w:val="fr-FR"/>
              </w:rPr>
            </w:pPr>
            <w:r w:rsidRPr="00745040">
              <w:rPr>
                <w:rFonts w:cs="Tahoma"/>
                <w:color w:val="000000"/>
                <w:lang w:val="fr-FR"/>
              </w:rPr>
              <w:t>Cloudera Reports Manger Server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fr-FR"/>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7180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Manager Admin Console</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7182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Agent Connect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7184</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Event Publish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7185</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Event Query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7432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Postgres</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8083</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Reports Manager Debug WebUI</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8084</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Event Server Debug WebUI</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8086</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Service Monitor Debug WebUI</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8087</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Activity Monitor Debug WebUI</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8091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Host Monitor Debug WebUI</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8649</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Ganglia</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8888</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Hue Server</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9000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Agent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9010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ZooKeeper JMX Remote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9083</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Hive Metastore Server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9994</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Host Monitor Nozzle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9995</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Host Monitor Listen Port</w:t>
            </w:r>
          </w:p>
        </w:tc>
      </w:tr>
      <w:tr w:rsidR="0049634B" w:rsidRPr="00DB62B2"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9996</w:t>
            </w:r>
          </w:p>
        </w:tc>
        <w:tc>
          <w:tcPr>
            <w:tcW w:w="4684" w:type="dxa"/>
            <w:shd w:val="clear" w:color="auto" w:fill="auto"/>
            <w:noWrap/>
            <w:vAlign w:val="bottom"/>
            <w:hideMark/>
          </w:tcPr>
          <w:p w:rsidR="0049634B" w:rsidRPr="00745040" w:rsidRDefault="0049634B" w:rsidP="00D950ED">
            <w:pPr>
              <w:rPr>
                <w:rFonts w:cs="Tahoma"/>
                <w:color w:val="000000"/>
                <w:lang w:val="fr-FR"/>
              </w:rPr>
            </w:pPr>
            <w:r w:rsidRPr="00745040">
              <w:rPr>
                <w:rFonts w:cs="Tahoma"/>
                <w:color w:val="000000"/>
                <w:lang w:val="fr-FR"/>
              </w:rPr>
              <w:t>Cloudera Service Monitor Nozzle Port</w:t>
            </w:r>
          </w:p>
        </w:tc>
      </w:tr>
      <w:tr w:rsidR="0049634B" w:rsidRPr="00DB62B2"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fr-FR"/>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9997</w:t>
            </w:r>
          </w:p>
        </w:tc>
        <w:tc>
          <w:tcPr>
            <w:tcW w:w="4684" w:type="dxa"/>
            <w:shd w:val="clear" w:color="auto" w:fill="auto"/>
            <w:noWrap/>
            <w:vAlign w:val="bottom"/>
            <w:hideMark/>
          </w:tcPr>
          <w:p w:rsidR="0049634B" w:rsidRPr="00745040" w:rsidRDefault="0049634B" w:rsidP="00D950ED">
            <w:pPr>
              <w:rPr>
                <w:rFonts w:cs="Tahoma"/>
                <w:color w:val="000000"/>
                <w:lang w:val="fr-FR"/>
              </w:rPr>
            </w:pPr>
            <w:r w:rsidRPr="00745040">
              <w:rPr>
                <w:rFonts w:cs="Tahoma"/>
                <w:color w:val="000000"/>
                <w:lang w:val="fr-FR"/>
              </w:rPr>
              <w:t>Cloudera Service Monitor Listen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fr-FR"/>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9998</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Activity Monitor Nozzle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9999</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Activity Monitor Listen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10000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Hive Server2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10101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Alert Publisher Listen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12000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Sqoop2 HTTP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40164</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ZooKeeper</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50090</w:t>
            </w:r>
          </w:p>
        </w:tc>
        <w:tc>
          <w:tcPr>
            <w:tcW w:w="4684" w:type="dxa"/>
            <w:shd w:val="clear" w:color="auto" w:fill="auto"/>
            <w:noWrap/>
            <w:vAlign w:val="bottom"/>
            <w:hideMark/>
          </w:tcPr>
          <w:p w:rsidR="0049634B" w:rsidRPr="00745040" w:rsidRDefault="0049634B" w:rsidP="00D950ED">
            <w:pPr>
              <w:rPr>
                <w:lang w:val="en-US"/>
              </w:rPr>
            </w:pPr>
            <w:r w:rsidRPr="00745040">
              <w:rPr>
                <w:lang w:val="en-US"/>
              </w:rPr>
              <w:t>Secondary NameNode Web UI Port</w:t>
            </w:r>
          </w:p>
        </w:tc>
      </w:tr>
      <w:tr w:rsidR="0049634B" w:rsidRPr="00723285" w:rsidTr="00D950ED">
        <w:trPr>
          <w:trHeight w:val="300"/>
          <w:jc w:val="center"/>
        </w:trPr>
        <w:tc>
          <w:tcPr>
            <w:tcW w:w="1537" w:type="dxa"/>
            <w:vMerge w:val="restart"/>
            <w:shd w:val="clear" w:color="auto" w:fill="auto"/>
            <w:noWrap/>
            <w:vAlign w:val="bottom"/>
            <w:hideMark/>
          </w:tcPr>
          <w:p w:rsidR="0049634B" w:rsidRPr="00745040" w:rsidRDefault="0049634B" w:rsidP="00D950ED">
            <w:pPr>
              <w:rPr>
                <w:rFonts w:cs="Tahoma"/>
                <w:b/>
                <w:bCs/>
                <w:color w:val="000000"/>
                <w:lang w:val="en-US"/>
              </w:rPr>
            </w:pPr>
            <w:r w:rsidRPr="00745040">
              <w:rPr>
                <w:rFonts w:cs="Tahoma"/>
                <w:b/>
                <w:bCs/>
                <w:color w:val="000000"/>
                <w:lang w:val="en-US"/>
              </w:rPr>
              <w:t>Server 2</w:t>
            </w: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22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SSH</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111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RPC</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 Manager Localizer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NodeManager IPC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NodeManager Web UI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8649</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Ganglia</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9000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Agent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13562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MR2 Shuffle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50010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DataNode Transceiver Port</w:t>
            </w:r>
          </w:p>
        </w:tc>
      </w:tr>
      <w:tr w:rsidR="0049634B" w:rsidRPr="00723285" w:rsidTr="00D950ED">
        <w:trPr>
          <w:trHeight w:val="300"/>
          <w:jc w:val="center"/>
        </w:trPr>
        <w:tc>
          <w:tcPr>
            <w:tcW w:w="1537" w:type="dxa"/>
            <w:vMerge/>
            <w:shd w:val="clear" w:color="auto" w:fill="auto"/>
            <w:noWrap/>
            <w:vAlign w:val="bottom"/>
          </w:tcPr>
          <w:p w:rsidR="0049634B" w:rsidRPr="00745040" w:rsidRDefault="0049634B" w:rsidP="00D950ED">
            <w:pPr>
              <w:rPr>
                <w:rFonts w:cs="Tahoma"/>
                <w:color w:val="000000"/>
                <w:lang w:val="en-US"/>
              </w:rPr>
            </w:pPr>
          </w:p>
        </w:tc>
        <w:tc>
          <w:tcPr>
            <w:tcW w:w="1054" w:type="dxa"/>
            <w:shd w:val="clear" w:color="auto" w:fill="auto"/>
            <w:noWrap/>
            <w:vAlign w:val="bottom"/>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tcPr>
          <w:p w:rsidR="0049634B" w:rsidRPr="00745040" w:rsidRDefault="0049634B" w:rsidP="00D950ED">
            <w:pPr>
              <w:jc w:val="right"/>
              <w:rPr>
                <w:rFonts w:cs="Tahoma"/>
                <w:color w:val="000000"/>
                <w:lang w:val="en-US"/>
              </w:rPr>
            </w:pPr>
            <w:r w:rsidRPr="00745040">
              <w:rPr>
                <w:rFonts w:cs="Tahoma"/>
                <w:color w:val="000000"/>
                <w:lang w:val="en-US"/>
              </w:rPr>
              <w:t>50070</w:t>
            </w:r>
          </w:p>
        </w:tc>
        <w:tc>
          <w:tcPr>
            <w:tcW w:w="4684" w:type="dxa"/>
            <w:shd w:val="clear" w:color="auto" w:fill="auto"/>
            <w:noWrap/>
            <w:vAlign w:val="bottom"/>
          </w:tcPr>
          <w:p w:rsidR="0049634B" w:rsidRPr="00745040" w:rsidRDefault="0049634B" w:rsidP="00D950ED">
            <w:pPr>
              <w:rPr>
                <w:rFonts w:cs="Tahoma"/>
                <w:color w:val="000000"/>
                <w:lang w:val="en-US"/>
              </w:rPr>
            </w:pPr>
            <w:r w:rsidRPr="00745040">
              <w:rPr>
                <w:rFonts w:cs="Tahoma"/>
                <w:color w:val="000000"/>
                <w:lang w:val="en-US"/>
              </w:rPr>
              <w:t>NameNode WebUI Port</w:t>
            </w:r>
          </w:p>
        </w:tc>
      </w:tr>
      <w:tr w:rsidR="0049634B" w:rsidRPr="00DB62B2"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50075</w:t>
            </w:r>
          </w:p>
        </w:tc>
        <w:tc>
          <w:tcPr>
            <w:tcW w:w="4684" w:type="dxa"/>
            <w:shd w:val="clear" w:color="auto" w:fill="auto"/>
            <w:noWrap/>
            <w:vAlign w:val="bottom"/>
            <w:hideMark/>
          </w:tcPr>
          <w:p w:rsidR="0049634B" w:rsidRPr="00745040" w:rsidRDefault="0049634B" w:rsidP="00D950ED">
            <w:pPr>
              <w:rPr>
                <w:rFonts w:cs="Tahoma"/>
                <w:color w:val="000000"/>
                <w:lang w:val="fr-FR"/>
              </w:rPr>
            </w:pPr>
            <w:r w:rsidRPr="00745040">
              <w:rPr>
                <w:rFonts w:cs="Tahoma"/>
                <w:color w:val="000000"/>
                <w:lang w:val="fr-FR"/>
              </w:rPr>
              <w:t>DataNode HTTP Web UI Port</w:t>
            </w:r>
          </w:p>
        </w:tc>
      </w:tr>
      <w:tr w:rsidR="0049634B" w:rsidRPr="00723285" w:rsidTr="00D950ED">
        <w:trPr>
          <w:trHeight w:val="300"/>
          <w:jc w:val="center"/>
        </w:trPr>
        <w:tc>
          <w:tcPr>
            <w:tcW w:w="1537" w:type="dxa"/>
            <w:vMerge w:val="restart"/>
            <w:shd w:val="clear" w:color="auto" w:fill="auto"/>
            <w:noWrap/>
            <w:hideMark/>
          </w:tcPr>
          <w:p w:rsidR="0049634B" w:rsidRPr="00745040" w:rsidRDefault="0049634B" w:rsidP="00D950ED">
            <w:pPr>
              <w:rPr>
                <w:rFonts w:cs="Tahoma"/>
                <w:b/>
                <w:bCs/>
                <w:color w:val="000000"/>
                <w:lang w:val="en-US"/>
              </w:rPr>
            </w:pPr>
            <w:r w:rsidRPr="00745040">
              <w:rPr>
                <w:rFonts w:cs="Tahoma"/>
                <w:b/>
                <w:bCs/>
                <w:color w:val="000000"/>
                <w:lang w:val="en-US"/>
              </w:rPr>
              <w:t>Server 3</w:t>
            </w: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22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SSH</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111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RPC</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 Manager Localizer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8041</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NodeManager IPC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8042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NodeManager Web UI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8649</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Ganglia</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9000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Cloudera Agent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13562</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MR2 Shuffle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50010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DataNode Transceiver Port</w:t>
            </w:r>
          </w:p>
        </w:tc>
      </w:tr>
      <w:tr w:rsidR="0049634B" w:rsidRPr="00723285"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50020</w:t>
            </w:r>
          </w:p>
        </w:tc>
        <w:tc>
          <w:tcPr>
            <w:tcW w:w="468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DataNode Protocol Port</w:t>
            </w:r>
          </w:p>
        </w:tc>
      </w:tr>
      <w:tr w:rsidR="0049634B" w:rsidRPr="00DB62B2" w:rsidTr="00D950ED">
        <w:trPr>
          <w:trHeight w:val="300"/>
          <w:jc w:val="center"/>
        </w:trPr>
        <w:tc>
          <w:tcPr>
            <w:tcW w:w="1537" w:type="dxa"/>
            <w:vMerge/>
            <w:shd w:val="clear" w:color="auto" w:fill="auto"/>
            <w:noWrap/>
            <w:vAlign w:val="bottom"/>
            <w:hideMark/>
          </w:tcPr>
          <w:p w:rsidR="0049634B" w:rsidRPr="00745040" w:rsidRDefault="0049634B" w:rsidP="00D950ED">
            <w:pPr>
              <w:rPr>
                <w:rFonts w:cs="Tahoma"/>
                <w:color w:val="000000"/>
                <w:lang w:val="en-US"/>
              </w:rPr>
            </w:pPr>
          </w:p>
        </w:tc>
        <w:tc>
          <w:tcPr>
            <w:tcW w:w="1054" w:type="dxa"/>
            <w:shd w:val="clear" w:color="auto" w:fill="auto"/>
            <w:noWrap/>
            <w:vAlign w:val="bottom"/>
            <w:hideMark/>
          </w:tcPr>
          <w:p w:rsidR="0049634B" w:rsidRPr="00745040" w:rsidRDefault="0049634B" w:rsidP="00D950ED">
            <w:pPr>
              <w:rPr>
                <w:rFonts w:cs="Tahoma"/>
                <w:color w:val="000000"/>
                <w:lang w:val="en-US"/>
              </w:rPr>
            </w:pPr>
            <w:r w:rsidRPr="00745040">
              <w:rPr>
                <w:rFonts w:cs="Tahoma"/>
                <w:color w:val="000000"/>
                <w:lang w:val="en-US"/>
              </w:rPr>
              <w:t>TCP</w:t>
            </w:r>
          </w:p>
        </w:tc>
        <w:tc>
          <w:tcPr>
            <w:tcW w:w="762" w:type="dxa"/>
            <w:shd w:val="clear" w:color="auto" w:fill="auto"/>
            <w:noWrap/>
            <w:vAlign w:val="bottom"/>
            <w:hideMark/>
          </w:tcPr>
          <w:p w:rsidR="0049634B" w:rsidRPr="00745040" w:rsidRDefault="0049634B" w:rsidP="00D950ED">
            <w:pPr>
              <w:jc w:val="right"/>
              <w:rPr>
                <w:rFonts w:cs="Tahoma"/>
                <w:color w:val="000000"/>
                <w:lang w:val="en-US"/>
              </w:rPr>
            </w:pPr>
            <w:r w:rsidRPr="00745040">
              <w:rPr>
                <w:rFonts w:cs="Tahoma"/>
                <w:color w:val="000000"/>
                <w:lang w:val="en-US"/>
              </w:rPr>
              <w:t>50075</w:t>
            </w:r>
          </w:p>
        </w:tc>
        <w:tc>
          <w:tcPr>
            <w:tcW w:w="4684" w:type="dxa"/>
            <w:shd w:val="clear" w:color="auto" w:fill="auto"/>
            <w:noWrap/>
            <w:vAlign w:val="bottom"/>
            <w:hideMark/>
          </w:tcPr>
          <w:p w:rsidR="0049634B" w:rsidRPr="00745040" w:rsidRDefault="0049634B" w:rsidP="00D950ED">
            <w:pPr>
              <w:rPr>
                <w:rFonts w:cs="Tahoma"/>
                <w:color w:val="000000"/>
                <w:lang w:val="fr-FR"/>
              </w:rPr>
            </w:pPr>
            <w:r w:rsidRPr="00745040">
              <w:rPr>
                <w:rFonts w:cs="Tahoma"/>
                <w:color w:val="000000"/>
                <w:lang w:val="fr-FR"/>
              </w:rPr>
              <w:t>DataNode HTTP Web UI Port</w:t>
            </w:r>
          </w:p>
        </w:tc>
      </w:tr>
    </w:tbl>
    <w:p w:rsidR="0049634B" w:rsidRPr="00745040" w:rsidRDefault="0049634B" w:rsidP="0049634B">
      <w:pPr>
        <w:rPr>
          <w:rFonts w:cs="Tahoma"/>
          <w:lang w:val="fr-FR"/>
        </w:rPr>
      </w:pPr>
    </w:p>
    <w:p w:rsidR="005029B4" w:rsidRPr="00745040" w:rsidRDefault="005029B4" w:rsidP="005029B4">
      <w:pPr>
        <w:rPr>
          <w:rFonts w:cs="Tahoma"/>
          <w:lang w:val="en-US"/>
        </w:rPr>
      </w:pPr>
      <w:r w:rsidRPr="00745040">
        <w:rPr>
          <w:rFonts w:cs="Tahoma"/>
          <w:lang w:val="en-US"/>
        </w:rPr>
        <w:t xml:space="preserve">The list indicates a considerable amount of potential entry points for an attacker, </w:t>
      </w:r>
      <w:r w:rsidR="001B0C32" w:rsidRPr="00745040">
        <w:rPr>
          <w:rFonts w:cs="Tahoma"/>
          <w:lang w:val="en-US"/>
        </w:rPr>
        <w:t xml:space="preserve">a </w:t>
      </w:r>
      <w:r w:rsidRPr="00745040">
        <w:rPr>
          <w:rFonts w:cs="Tahoma"/>
          <w:lang w:val="en-US"/>
        </w:rPr>
        <w:t xml:space="preserve">vulnerability in any one of these services could lead to local system compromise and ultimately cluster data. </w:t>
      </w:r>
    </w:p>
    <w:p w:rsidR="0049634B" w:rsidRPr="00745040" w:rsidRDefault="0049634B" w:rsidP="0049634B">
      <w:pPr>
        <w:rPr>
          <w:rFonts w:cs="Tahoma"/>
          <w:lang w:val="en-US"/>
        </w:rPr>
      </w:pPr>
    </w:p>
    <w:p w:rsidR="0049634B" w:rsidRPr="00745040" w:rsidRDefault="0049634B" w:rsidP="0049634B">
      <w:pPr>
        <w:rPr>
          <w:rFonts w:cs="Tahoma"/>
          <w:lang w:val="en-US"/>
        </w:rPr>
      </w:pPr>
      <w:r w:rsidRPr="00745040">
        <w:rPr>
          <w:rFonts w:cs="Tahoma"/>
          <w:lang w:val="en-US"/>
        </w:rPr>
        <w:t>The full report in the appendix section</w:t>
      </w:r>
      <w:r w:rsidR="0098136D" w:rsidRPr="00745040">
        <w:rPr>
          <w:rFonts w:cs="Tahoma"/>
          <w:lang w:val="en-US"/>
        </w:rPr>
        <w:t xml:space="preserve"> (Intel Hadoop UCS Lab - Security Review Whitepaper v0.1.doc)</w:t>
      </w:r>
      <w:r w:rsidRPr="00745040">
        <w:rPr>
          <w:rFonts w:cs="Tahoma"/>
          <w:lang w:val="en-US"/>
        </w:rPr>
        <w:t>, outlines the major points an attacker would target given a route to the target environment. These sections are mostly the more appealing to an attacker and shouldn’t be considered an exhaustive list.</w:t>
      </w:r>
      <w:r w:rsidR="00DC6733" w:rsidRPr="00745040">
        <w:rPr>
          <w:rFonts w:cs="Tahoma"/>
          <w:lang w:val="en-US"/>
        </w:rPr>
        <w:t xml:space="preserve"> The key points to secure Hadoop, following General Hadoop Security Configuration guidelines.</w:t>
      </w:r>
    </w:p>
    <w:p w:rsidR="00DC6733" w:rsidRPr="00745040" w:rsidRDefault="00DC6733" w:rsidP="0049634B">
      <w:pPr>
        <w:rPr>
          <w:rFonts w:cs="Tahoma"/>
          <w:lang w:val="en-US"/>
        </w:rPr>
      </w:pPr>
    </w:p>
    <w:p w:rsidR="00DC6733" w:rsidRPr="00745040" w:rsidRDefault="00DC6733" w:rsidP="00DC6733">
      <w:pPr>
        <w:pStyle w:val="Heading3"/>
        <w:rPr>
          <w:lang w:val="en-US"/>
        </w:rPr>
      </w:pPr>
      <w:bookmarkStart w:id="190" w:name="_Toc405986449"/>
      <w:bookmarkStart w:id="191" w:name="_Toc405986484"/>
      <w:bookmarkStart w:id="192" w:name="_Toc405986512"/>
      <w:bookmarkStart w:id="193" w:name="_Toc414529920"/>
      <w:r w:rsidRPr="00745040">
        <w:rPr>
          <w:lang w:val="en-US"/>
        </w:rPr>
        <w:t>Additional Notes</w:t>
      </w:r>
      <w:bookmarkEnd w:id="190"/>
      <w:bookmarkEnd w:id="191"/>
      <w:bookmarkEnd w:id="192"/>
      <w:bookmarkEnd w:id="193"/>
    </w:p>
    <w:p w:rsidR="00DC6733" w:rsidRPr="00745040" w:rsidRDefault="00DC6733" w:rsidP="00DC6733">
      <w:pPr>
        <w:rPr>
          <w:rFonts w:cs="Tahoma"/>
          <w:lang w:val="en-US"/>
        </w:rPr>
      </w:pPr>
      <w:r w:rsidRPr="00745040">
        <w:rPr>
          <w:rFonts w:cs="Tahoma"/>
          <w:lang w:val="en-US"/>
        </w:rPr>
        <w:t xml:space="preserve">This section contains various observations about the environment that could not be expanded on within the timeframe of the initial security assessment. </w:t>
      </w:r>
    </w:p>
    <w:p w:rsidR="00DC6733" w:rsidRPr="00745040" w:rsidRDefault="00DC6733" w:rsidP="00DC6733">
      <w:pPr>
        <w:rPr>
          <w:rFonts w:cs="Tahoma"/>
          <w:lang w:val="en-US"/>
        </w:rPr>
      </w:pPr>
    </w:p>
    <w:p w:rsidR="00DC6733" w:rsidRPr="00745040" w:rsidRDefault="00DC6733" w:rsidP="00DC6733">
      <w:pPr>
        <w:numPr>
          <w:ilvl w:val="0"/>
          <w:numId w:val="23"/>
        </w:numPr>
        <w:jc w:val="left"/>
        <w:rPr>
          <w:lang w:val="en-US"/>
        </w:rPr>
      </w:pPr>
      <w:r w:rsidRPr="00745040">
        <w:rPr>
          <w:b/>
          <w:lang w:val="en-US"/>
        </w:rPr>
        <w:t>Ganglia</w:t>
      </w:r>
      <w:r w:rsidRPr="00745040">
        <w:rPr>
          <w:lang w:val="en-US"/>
        </w:rPr>
        <w:t xml:space="preserve"> - Ganglia’s WebUI is unauthenticated and does not require TLS. Additionally</w:t>
      </w:r>
      <w:r w:rsidR="001B0C32" w:rsidRPr="00745040">
        <w:rPr>
          <w:lang w:val="en-US"/>
        </w:rPr>
        <w:t>,</w:t>
      </w:r>
      <w:r w:rsidRPr="00745040">
        <w:rPr>
          <w:lang w:val="en-US"/>
        </w:rPr>
        <w:t xml:space="preserve"> the server queries the gmond daemon running on each node using a clear text protocol and the server itself is written in C, which makes it a candidate for fuzzing to identify memory corruption vulnerabilities</w:t>
      </w:r>
    </w:p>
    <w:p w:rsidR="00DC6733" w:rsidRPr="00745040" w:rsidRDefault="00DC6733" w:rsidP="00DC6733">
      <w:pPr>
        <w:ind w:left="720"/>
        <w:rPr>
          <w:lang w:val="en-US"/>
        </w:rPr>
      </w:pPr>
    </w:p>
    <w:p w:rsidR="00DC6733" w:rsidRPr="00745040" w:rsidRDefault="00DC6733" w:rsidP="00DC6733">
      <w:pPr>
        <w:numPr>
          <w:ilvl w:val="0"/>
          <w:numId w:val="23"/>
        </w:numPr>
        <w:jc w:val="left"/>
        <w:rPr>
          <w:lang w:val="en-US"/>
        </w:rPr>
      </w:pPr>
      <w:r w:rsidRPr="00745040">
        <w:rPr>
          <w:b/>
          <w:lang w:val="en-US"/>
        </w:rPr>
        <w:t>Hue</w:t>
      </w:r>
      <w:r w:rsidRPr="00745040">
        <w:rPr>
          <w:lang w:val="en-US"/>
        </w:rPr>
        <w:t xml:space="preserve"> - Hue was left unconfigured. When connecting to the WebUI, Hue required that a username and password be set. Tester set it to root:password</w:t>
      </w:r>
    </w:p>
    <w:p w:rsidR="00DC6733" w:rsidRPr="00745040" w:rsidRDefault="00DC6733" w:rsidP="00DC6733">
      <w:pPr>
        <w:rPr>
          <w:lang w:val="en-US"/>
        </w:rPr>
      </w:pPr>
    </w:p>
    <w:p w:rsidR="00DC6733" w:rsidRPr="00745040" w:rsidRDefault="00DC6733" w:rsidP="00DC6733">
      <w:pPr>
        <w:numPr>
          <w:ilvl w:val="0"/>
          <w:numId w:val="23"/>
        </w:numPr>
        <w:jc w:val="left"/>
        <w:rPr>
          <w:lang w:val="en-US"/>
        </w:rPr>
      </w:pPr>
      <w:r w:rsidRPr="00745040">
        <w:rPr>
          <w:b/>
          <w:lang w:val="en-US"/>
        </w:rPr>
        <w:t>User Accounts</w:t>
      </w:r>
      <w:r w:rsidRPr="00745040">
        <w:rPr>
          <w:lang w:val="en-US"/>
        </w:rPr>
        <w:t xml:space="preserve"> - All job submission</w:t>
      </w:r>
      <w:r w:rsidR="001B0C32" w:rsidRPr="00745040">
        <w:rPr>
          <w:lang w:val="en-US"/>
        </w:rPr>
        <w:t>s</w:t>
      </w:r>
      <w:r w:rsidRPr="00745040">
        <w:rPr>
          <w:lang w:val="en-US"/>
        </w:rPr>
        <w:t xml:space="preserve"> via CLI and interaction with the nodes of the cluster was using the root user, this was not highlighted in the above sections but is an obvious security concern. </w:t>
      </w:r>
    </w:p>
    <w:p w:rsidR="00DC6733" w:rsidRPr="00745040" w:rsidRDefault="00DC6733" w:rsidP="0049634B">
      <w:pPr>
        <w:rPr>
          <w:rFonts w:cs="Tahoma"/>
          <w:lang w:val="en-US"/>
        </w:rPr>
      </w:pPr>
    </w:p>
    <w:p w:rsidR="0049634B" w:rsidRPr="00745040" w:rsidRDefault="0049634B" w:rsidP="00E50A13">
      <w:pPr>
        <w:jc w:val="left"/>
        <w:rPr>
          <w:lang w:val="en-US"/>
        </w:rPr>
      </w:pPr>
    </w:p>
    <w:p w:rsidR="0049634B" w:rsidRPr="00745040" w:rsidRDefault="0049634B">
      <w:pPr>
        <w:jc w:val="left"/>
        <w:rPr>
          <w:rFonts w:ascii="Calibri" w:eastAsia="MS ????" w:hAnsi="Calibri" w:cs="Calibri"/>
          <w:b/>
          <w:bCs/>
          <w:color w:val="345A8A"/>
          <w:sz w:val="32"/>
          <w:szCs w:val="32"/>
          <w:lang w:val="en-US"/>
        </w:rPr>
      </w:pPr>
      <w:r w:rsidRPr="00745040">
        <w:rPr>
          <w:lang w:val="en-US"/>
        </w:rPr>
        <w:br w:type="page"/>
      </w:r>
    </w:p>
    <w:p w:rsidR="00413CAD" w:rsidRPr="00745040" w:rsidRDefault="00E50A13" w:rsidP="00413CAD">
      <w:pPr>
        <w:pStyle w:val="Heading1"/>
        <w:rPr>
          <w:lang w:val="en-US"/>
        </w:rPr>
      </w:pPr>
      <w:bookmarkStart w:id="194" w:name="_Toc414529921"/>
      <w:commentRangeStart w:id="195"/>
      <w:r w:rsidRPr="00745040">
        <w:rPr>
          <w:lang w:val="en-US"/>
        </w:rPr>
        <w:lastRenderedPageBreak/>
        <w:t>Appendix</w:t>
      </w:r>
      <w:bookmarkEnd w:id="194"/>
      <w:commentRangeEnd w:id="195"/>
      <w:r w:rsidR="00AF13A9">
        <w:rPr>
          <w:rStyle w:val="CommentReference"/>
          <w:rFonts w:ascii="Arial" w:eastAsia="Times" w:hAnsi="Arial"/>
          <w:b w:val="0"/>
          <w:bCs w:val="0"/>
          <w:color w:val="auto"/>
        </w:rPr>
        <w:commentReference w:id="195"/>
      </w:r>
    </w:p>
    <w:p w:rsidR="00E50A13" w:rsidRPr="00745040" w:rsidRDefault="00E50A13">
      <w:pPr>
        <w:jc w:val="left"/>
        <w:rPr>
          <w:rFonts w:ascii="Calibri" w:eastAsia="MS ????" w:hAnsi="Calibri" w:cs="Calibri"/>
          <w:b/>
          <w:bCs/>
          <w:color w:val="345A8A"/>
          <w:sz w:val="32"/>
          <w:szCs w:val="32"/>
          <w:lang w:val="en-US"/>
        </w:rPr>
      </w:pPr>
    </w:p>
    <w:p w:rsidR="00D6664A" w:rsidRPr="00745040" w:rsidRDefault="00D6664A" w:rsidP="00334CC2">
      <w:pPr>
        <w:pStyle w:val="Heading1"/>
        <w:rPr>
          <w:lang w:val="en-US"/>
        </w:rPr>
      </w:pPr>
      <w:bookmarkStart w:id="196" w:name="_Toc414529922"/>
      <w:r w:rsidRPr="00745040">
        <w:rPr>
          <w:lang w:val="en-US"/>
        </w:rPr>
        <w:t>References</w:t>
      </w:r>
      <w:bookmarkEnd w:id="196"/>
    </w:p>
    <w:p w:rsidR="00D6664A" w:rsidRPr="00745040" w:rsidRDefault="00D6664A">
      <w:pPr>
        <w:rPr>
          <w:lang w:val="en-US"/>
        </w:rPr>
      </w:pPr>
    </w:p>
    <w:p w:rsidR="00D6664A" w:rsidRPr="00745040" w:rsidRDefault="00D6664A">
      <w:pPr>
        <w:rPr>
          <w:lang w:val="en-US"/>
        </w:rPr>
      </w:pPr>
    </w:p>
    <w:sectPr w:rsidR="00D6664A" w:rsidRPr="00745040" w:rsidSect="001654AB">
      <w:type w:val="continuous"/>
      <w:pgSz w:w="11900" w:h="16840"/>
      <w:pgMar w:top="1440" w:right="1800" w:bottom="1440" w:left="1800"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brien" w:date="2015-03-13T12:11:00Z" w:initials="bb">
    <w:p w:rsidR="00A861EA" w:rsidRDefault="00A861EA">
      <w:pPr>
        <w:pStyle w:val="CommentText"/>
      </w:pPr>
      <w:r>
        <w:rPr>
          <w:rStyle w:val="CommentReference"/>
        </w:rPr>
        <w:annotationRef/>
      </w:r>
      <w:r>
        <w:t>Are these in order by importance or perhaps contribution? If not, consider alphabetizing them as it appears there is an order, but it's unclear what the order is.</w:t>
      </w:r>
    </w:p>
    <w:p w:rsidR="00A861EA" w:rsidRDefault="00A861EA">
      <w:pPr>
        <w:pStyle w:val="CommentText"/>
      </w:pPr>
    </w:p>
    <w:p w:rsidR="00A861EA" w:rsidRDefault="00A861EA" w:rsidP="00745040">
      <w:pPr>
        <w:pStyle w:val="CommentText"/>
        <w:numPr>
          <w:ilvl w:val="0"/>
          <w:numId w:val="28"/>
        </w:numPr>
      </w:pPr>
      <w:r>
        <w:t xml:space="preserve"> OK : Please order by Alpha. tx</w:t>
      </w:r>
    </w:p>
  </w:comment>
  <w:comment w:id="2" w:author="brien" w:date="2015-03-13T12:11:00Z" w:initials="bb">
    <w:p w:rsidR="00A861EA" w:rsidRDefault="00A861EA">
      <w:pPr>
        <w:pStyle w:val="CommentText"/>
      </w:pPr>
      <w:r>
        <w:rPr>
          <w:rStyle w:val="CommentReference"/>
        </w:rPr>
        <w:annotationRef/>
      </w:r>
      <w:r>
        <w:t>Note, ToC was not checked as it should be auto-updated. Remember to do that before passing to the next step.</w:t>
      </w:r>
    </w:p>
    <w:p w:rsidR="00A861EA" w:rsidRDefault="00A861EA" w:rsidP="00745040">
      <w:pPr>
        <w:pStyle w:val="CommentText"/>
        <w:numPr>
          <w:ilvl w:val="0"/>
          <w:numId w:val="27"/>
        </w:numPr>
      </w:pPr>
      <w:r>
        <w:t>OK done</w:t>
      </w:r>
    </w:p>
  </w:comment>
  <w:comment w:id="4" w:author="brien" w:date="2015-03-23T15:18:00Z" w:initials="bb">
    <w:p w:rsidR="00A861EA" w:rsidRDefault="00A861EA">
      <w:pPr>
        <w:pStyle w:val="CommentText"/>
      </w:pPr>
      <w:r>
        <w:rPr>
          <w:rStyle w:val="CommentReference"/>
        </w:rPr>
        <w:annotationRef/>
      </w:r>
      <w:r>
        <w:t>Not proofed as this is specific legal text.</w:t>
      </w:r>
    </w:p>
    <w:p w:rsidR="00A861EA" w:rsidRDefault="00A861EA" w:rsidP="00745040">
      <w:pPr>
        <w:pStyle w:val="CommentText"/>
        <w:numPr>
          <w:ilvl w:val="0"/>
          <w:numId w:val="28"/>
        </w:numPr>
      </w:pPr>
      <w:r>
        <w:t>Took it from CPA paper, may need legal review</w:t>
      </w:r>
    </w:p>
    <w:p w:rsidR="00AF13A9" w:rsidRDefault="00AF13A9" w:rsidP="00745040">
      <w:pPr>
        <w:pStyle w:val="CommentText"/>
        <w:numPr>
          <w:ilvl w:val="0"/>
          <w:numId w:val="28"/>
        </w:numPr>
      </w:pPr>
      <w:r>
        <w:t>Also I am not sure that this should go on the first/second page, may be at the end of document, what is the usage for white-paper ?</w:t>
      </w:r>
    </w:p>
  </w:comment>
  <w:comment w:id="22" w:author="brien" w:date="2015-03-13T12:16:00Z" w:initials="bb">
    <w:p w:rsidR="00A861EA" w:rsidRDefault="00A861EA">
      <w:pPr>
        <w:pStyle w:val="CommentText"/>
      </w:pPr>
      <w:r>
        <w:rPr>
          <w:rStyle w:val="CommentReference"/>
        </w:rPr>
        <w:annotationRef/>
      </w:r>
      <w:r>
        <w:t>correct?</w:t>
      </w:r>
    </w:p>
    <w:p w:rsidR="00A861EA" w:rsidRDefault="00A861EA" w:rsidP="00745040">
      <w:pPr>
        <w:pStyle w:val="CommentText"/>
        <w:numPr>
          <w:ilvl w:val="0"/>
          <w:numId w:val="28"/>
        </w:numPr>
      </w:pPr>
      <w:r>
        <w:t>yes</w:t>
      </w:r>
    </w:p>
  </w:comment>
  <w:comment w:id="23" w:author="fgrandva" w:date="2015-03-19T11:38:00Z" w:initials="f">
    <w:p w:rsidR="00A861EA" w:rsidRDefault="00A861EA">
      <w:pPr>
        <w:pStyle w:val="CommentText"/>
      </w:pPr>
      <w:r>
        <w:rPr>
          <w:rStyle w:val="CommentReference"/>
        </w:rPr>
        <w:annotationRef/>
      </w:r>
      <w:r>
        <w:t>new text</w:t>
      </w:r>
    </w:p>
  </w:comment>
  <w:comment w:id="173" w:author="fgrandva" w:date="2015-03-19T12:01:00Z" w:initials="f">
    <w:p w:rsidR="004C7BC2" w:rsidRDefault="004C7BC2">
      <w:pPr>
        <w:pStyle w:val="CommentText"/>
      </w:pPr>
      <w:r>
        <w:rPr>
          <w:rStyle w:val="CommentReference"/>
        </w:rPr>
        <w:annotationRef/>
      </w:r>
      <w:r>
        <w:t>why is it in yellow ?</w:t>
      </w:r>
    </w:p>
  </w:comment>
  <w:comment w:id="174" w:author="brien" w:date="2015-03-19T12:01:00Z" w:initials="bb">
    <w:p w:rsidR="00A861EA" w:rsidRDefault="00A861EA">
      <w:pPr>
        <w:pStyle w:val="CommentText"/>
      </w:pPr>
      <w:r>
        <w:rPr>
          <w:rStyle w:val="CommentReference"/>
        </w:rPr>
        <w:annotationRef/>
      </w:r>
      <w:r>
        <w:t>"lines"?</w:t>
      </w:r>
    </w:p>
    <w:p w:rsidR="004C7BC2" w:rsidRDefault="004C7BC2" w:rsidP="004C7BC2">
      <w:pPr>
        <w:pStyle w:val="CommentText"/>
        <w:numPr>
          <w:ilvl w:val="0"/>
          <w:numId w:val="28"/>
        </w:numPr>
      </w:pPr>
      <w:r>
        <w:t>no, we use the word Lane in that case.</w:t>
      </w:r>
    </w:p>
  </w:comment>
  <w:comment w:id="195" w:author="fgrandva" w:date="2015-03-23T15:22:00Z" w:initials="f">
    <w:p w:rsidR="00AF13A9" w:rsidRDefault="00AF13A9">
      <w:pPr>
        <w:pStyle w:val="CommentText"/>
      </w:pPr>
      <w:r>
        <w:rPr>
          <w:rStyle w:val="CommentReference"/>
        </w:rPr>
        <w:annotationRef/>
      </w:r>
      <w:r>
        <w:t>Big question here, where can I publish in a public way, all the raw results, extended test docuemntations etc… do we have that kind of repository in Cisco, should a use a github account ? as it would make sense to provide a url/link in the reference section, pointing to a directory with all the documents.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1281E" w15:done="0"/>
  <w15:commentEx w15:paraId="3280286E" w15:done="0"/>
  <w15:commentEx w15:paraId="3690E76E" w15:done="0"/>
  <w15:commentEx w15:paraId="26AA6B20" w15:done="0"/>
  <w15:commentEx w15:paraId="18AF3446" w15:done="0"/>
  <w15:commentEx w15:paraId="14E8A1F4" w15:done="0"/>
  <w15:commentEx w15:paraId="581814E1" w15:done="0"/>
  <w15:commentEx w15:paraId="47129FE1" w15:done="0"/>
  <w15:commentEx w15:paraId="648710DF" w15:done="0"/>
  <w15:commentEx w15:paraId="6D68AC5D" w15:done="0"/>
  <w15:commentEx w15:paraId="047D4D42" w15:done="0"/>
  <w15:commentEx w15:paraId="38FC96B8" w15:done="0"/>
  <w15:commentEx w15:paraId="197C57E2" w15:done="0"/>
  <w15:commentEx w15:paraId="1A76F446" w15:done="0"/>
  <w15:commentEx w15:paraId="78EE1D5D" w15:done="0"/>
  <w15:commentEx w15:paraId="42B014A5" w15:done="0"/>
  <w15:commentEx w15:paraId="55AC2444" w15:done="0"/>
  <w15:commentEx w15:paraId="52B6EBF8" w15:done="0"/>
  <w15:commentEx w15:paraId="59602823" w15:done="0"/>
  <w15:commentEx w15:paraId="7DBC8D38" w15:done="0"/>
  <w15:commentEx w15:paraId="58E0707B" w15:done="0"/>
  <w15:commentEx w15:paraId="274C0456" w15:done="0"/>
  <w15:commentEx w15:paraId="175A7571" w15:done="0"/>
  <w15:commentEx w15:paraId="73B88582" w15:done="0"/>
  <w15:commentEx w15:paraId="49673961" w15:done="0"/>
  <w15:commentEx w15:paraId="07A41599" w15:done="0"/>
  <w15:commentEx w15:paraId="10113D49" w15:done="0"/>
  <w15:commentEx w15:paraId="2502E92A" w15:done="0"/>
  <w15:commentEx w15:paraId="7369A663" w15:done="0"/>
  <w15:commentEx w15:paraId="265B7826" w15:done="0"/>
  <w15:commentEx w15:paraId="544338D5" w15:done="0"/>
  <w15:commentEx w15:paraId="2BEC8F0A" w15:done="0"/>
  <w15:commentEx w15:paraId="221AEC95" w15:done="0"/>
  <w15:commentEx w15:paraId="1D1CDD6A" w15:done="0"/>
  <w15:commentEx w15:paraId="5EE47FE4" w15:done="0"/>
  <w15:commentEx w15:paraId="41DB9F84" w15:done="0"/>
  <w15:commentEx w15:paraId="663329E5" w15:done="0"/>
  <w15:commentEx w15:paraId="0E88ED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3DE8" w:rsidRDefault="000F3DE8">
      <w:r>
        <w:separator/>
      </w:r>
    </w:p>
  </w:endnote>
  <w:endnote w:type="continuationSeparator" w:id="0">
    <w:p w:rsidR="000F3DE8" w:rsidRDefault="000F3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
    <w:altName w:val="MS Mincho"/>
    <w:panose1 w:val="00000000000000000000"/>
    <w:charset w:val="80"/>
    <w:family w:val="auto"/>
    <w:notTrueType/>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
    <w:panose1 w:val="00000000000000000000"/>
    <w:charset w:val="80"/>
    <w:family w:val="auto"/>
    <w:notTrueType/>
    <w:pitch w:val="variable"/>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Ciscoregular">
    <w:altName w:val="Ciscoregular"/>
    <w:panose1 w:val="00000000000000000000"/>
    <w:charset w:val="00"/>
    <w:family w:val="swiss"/>
    <w:notTrueType/>
    <w:pitch w:val="default"/>
    <w:sig w:usb0="00000003" w:usb1="00000000" w:usb2="00000000" w:usb3="00000000" w:csb0="00000001" w:csb1="00000000"/>
  </w:font>
  <w:font w:name="Intel Clear">
    <w:altName w:val="Arial"/>
    <w:charset w:val="00"/>
    <w:family w:val="swiss"/>
    <w:pitch w:val="variable"/>
    <w:sig w:usb0="00000001" w:usb1="4000205B" w:usb2="00000000" w:usb3="00000000" w:csb0="0000009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61EA" w:rsidRDefault="00A861EA" w:rsidP="007C5825">
    <w:pPr>
      <w:pStyle w:val="Footer"/>
      <w:framePr w:wrap="around" w:vAnchor="text" w:hAnchor="margin" w:xAlign="right" w:y="1"/>
      <w:rPr>
        <w:rStyle w:val="PageNumber"/>
        <w:rFonts w:cs="Cambria"/>
      </w:rPr>
    </w:pPr>
    <w:r>
      <w:rPr>
        <w:rStyle w:val="PageNumber"/>
        <w:rFonts w:cs="Cambria"/>
      </w:rPr>
      <w:fldChar w:fldCharType="begin"/>
    </w:r>
    <w:r>
      <w:rPr>
        <w:rStyle w:val="PageNumber"/>
        <w:rFonts w:cs="Cambria"/>
      </w:rPr>
      <w:instrText xml:space="preserve">PAGE  </w:instrText>
    </w:r>
    <w:r>
      <w:rPr>
        <w:rStyle w:val="PageNumber"/>
        <w:rFonts w:cs="Cambria"/>
      </w:rPr>
      <w:fldChar w:fldCharType="end"/>
    </w:r>
  </w:p>
  <w:p w:rsidR="00A861EA" w:rsidRDefault="00A861EA" w:rsidP="00DB398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61EA" w:rsidRDefault="00A861EA" w:rsidP="00DB398F">
    <w:pPr>
      <w:pStyle w:val="Footer"/>
      <w:ind w:right="360"/>
    </w:pPr>
    <w:r>
      <w:rPr>
        <w:rStyle w:val="PageNumber"/>
        <w:rFonts w:ascii="Times New Roman" w:hAnsi="Times New Roman"/>
      </w:rPr>
      <w:t>Cloudera-Intel-Cisco v0.1                        Public</w:t>
    </w:r>
    <w:r>
      <w:rPr>
        <w:rStyle w:val="PageNumber"/>
        <w:rFonts w:ascii="Times New Roman" w:hAnsi="Times New Roman"/>
      </w:rPr>
      <w:tab/>
    </w:r>
    <w:r w:rsidRPr="00DB398F">
      <w:rPr>
        <w:rStyle w:val="PageNumber"/>
        <w:rFonts w:ascii="Times New Roman" w:hAnsi="Times New Roman"/>
      </w:rPr>
      <w:t xml:space="preserve">Page </w:t>
    </w:r>
    <w:r w:rsidRPr="00DB398F">
      <w:rPr>
        <w:rStyle w:val="PageNumber"/>
        <w:rFonts w:ascii="Times New Roman" w:hAnsi="Times New Roman"/>
      </w:rPr>
      <w:fldChar w:fldCharType="begin"/>
    </w:r>
    <w:r w:rsidRPr="00DB398F">
      <w:rPr>
        <w:rStyle w:val="PageNumber"/>
        <w:rFonts w:ascii="Times New Roman" w:hAnsi="Times New Roman"/>
      </w:rPr>
      <w:instrText xml:space="preserve"> PAGE </w:instrText>
    </w:r>
    <w:r w:rsidRPr="00DB398F">
      <w:rPr>
        <w:rStyle w:val="PageNumber"/>
        <w:rFonts w:ascii="Times New Roman" w:hAnsi="Times New Roman"/>
      </w:rPr>
      <w:fldChar w:fldCharType="separate"/>
    </w:r>
    <w:r w:rsidR="00B1561B">
      <w:rPr>
        <w:rStyle w:val="PageNumber"/>
        <w:rFonts w:ascii="Times New Roman" w:hAnsi="Times New Roman"/>
        <w:noProof/>
      </w:rPr>
      <w:t>1</w:t>
    </w:r>
    <w:r w:rsidRPr="00DB398F">
      <w:rPr>
        <w:rStyle w:val="PageNumber"/>
        <w:rFonts w:ascii="Times New Roman" w:hAnsi="Times New Roman"/>
      </w:rPr>
      <w:fldChar w:fldCharType="end"/>
    </w:r>
    <w:r>
      <w:rPr>
        <w:rStyle w:val="PageNumber"/>
        <w:rFonts w:ascii="Times New Roman" w:hAnsi="Times New Roman"/>
      </w:rPr>
      <w:t>/</w:t>
    </w:r>
    <w:r w:rsidRPr="00DB398F">
      <w:rPr>
        <w:rStyle w:val="PageNumber"/>
        <w:rFonts w:ascii="Times New Roman" w:hAnsi="Times New Roman"/>
      </w:rPr>
      <w:fldChar w:fldCharType="begin"/>
    </w:r>
    <w:r w:rsidRPr="00DB398F">
      <w:rPr>
        <w:rStyle w:val="PageNumber"/>
        <w:rFonts w:ascii="Times New Roman" w:hAnsi="Times New Roman"/>
      </w:rPr>
      <w:instrText xml:space="preserve"> NUMPAGES </w:instrText>
    </w:r>
    <w:r w:rsidRPr="00DB398F">
      <w:rPr>
        <w:rStyle w:val="PageNumber"/>
        <w:rFonts w:ascii="Times New Roman" w:hAnsi="Times New Roman"/>
      </w:rPr>
      <w:fldChar w:fldCharType="separate"/>
    </w:r>
    <w:r w:rsidR="00B1561B">
      <w:rPr>
        <w:rStyle w:val="PageNumber"/>
        <w:rFonts w:ascii="Times New Roman" w:hAnsi="Times New Roman"/>
        <w:noProof/>
      </w:rPr>
      <w:t>46</w:t>
    </w:r>
    <w:r w:rsidRPr="00DB398F">
      <w:rPr>
        <w:rStyle w:val="PageNumber"/>
        <w:rFonts w:ascii="Times New Roman" w:hAnsi="Times New Roman"/>
      </w:rPr>
      <w:fldChar w:fldCharType="end"/>
    </w:r>
    <w:r>
      <w:rPr>
        <w:rStyle w:val="PageNumber"/>
        <w:rFonts w:cs="Cambria"/>
      </w:rPr>
      <w:tab/>
    </w:r>
    <w:r>
      <w:rPr>
        <w:rStyle w:val="PageNumber"/>
        <w:rFonts w:cs="Cambria"/>
      </w:rPr>
      <w:tab/>
    </w:r>
    <w:r>
      <w:tab/>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3DE8" w:rsidRDefault="000F3DE8">
      <w:r>
        <w:separator/>
      </w:r>
    </w:p>
  </w:footnote>
  <w:footnote w:type="continuationSeparator" w:id="0">
    <w:p w:rsidR="000F3DE8" w:rsidRDefault="000F3DE8">
      <w:r>
        <w:continuationSeparator/>
      </w:r>
    </w:p>
  </w:footnote>
  <w:footnote w:id="1">
    <w:p w:rsidR="00A861EA" w:rsidRPr="00A67108" w:rsidRDefault="00A861EA" w:rsidP="004E364E">
      <w:pPr>
        <w:pStyle w:val="FootnoteText"/>
        <w:rPr>
          <w:lang w:val="en-US"/>
        </w:rPr>
      </w:pPr>
      <w:r>
        <w:rPr>
          <w:rStyle w:val="FootnoteReference"/>
        </w:rPr>
        <w:footnoteRef/>
      </w:r>
      <w:r>
        <w:t xml:space="preserve"> </w:t>
      </w:r>
      <w:hyperlink r:id="rId1" w:history="1">
        <w:r w:rsidRPr="00A67108">
          <w:rPr>
            <w:rStyle w:val="Hyperlink"/>
          </w:rPr>
          <w:t>https://hadoop.apache.org/docs/current/api/index.html?org/apache/hadoop/examples/terasort/package-summary.html</w:t>
        </w:r>
      </w:hyperlink>
    </w:p>
  </w:footnote>
  <w:footnote w:id="2">
    <w:p w:rsidR="00A861EA" w:rsidRPr="00A67108" w:rsidRDefault="00A861EA" w:rsidP="004E364E">
      <w:pPr>
        <w:pStyle w:val="FootnoteText"/>
        <w:rPr>
          <w:lang w:val="en-US"/>
        </w:rPr>
      </w:pPr>
      <w:r>
        <w:rPr>
          <w:rStyle w:val="FootnoteReference"/>
        </w:rPr>
        <w:footnoteRef/>
      </w:r>
      <w:r>
        <w:t xml:space="preserve"> </w:t>
      </w:r>
      <w:hyperlink r:id="rId2" w:history="1">
        <w:r w:rsidRPr="00A67108">
          <w:rPr>
            <w:rStyle w:val="Hyperlink"/>
          </w:rPr>
          <w:t>https://pig.apache.org/docs/r0.7.0/tutorial.html</w:t>
        </w:r>
      </w:hyperlink>
    </w:p>
  </w:footnote>
  <w:footnote w:id="3">
    <w:p w:rsidR="00A861EA" w:rsidRPr="00BF6967" w:rsidRDefault="00A861EA">
      <w:pPr>
        <w:pStyle w:val="FootnoteText"/>
      </w:pPr>
      <w:r>
        <w:rPr>
          <w:rStyle w:val="FootnoteReference"/>
        </w:rPr>
        <w:footnoteRef/>
      </w:r>
      <w:r>
        <w:t xml:space="preserve"> All Jar scripts can be found in the Appendix section.</w:t>
      </w:r>
    </w:p>
  </w:footnote>
  <w:footnote w:id="4">
    <w:p w:rsidR="00A861EA" w:rsidRPr="002017EC" w:rsidRDefault="00A861EA">
      <w:pPr>
        <w:pStyle w:val="FootnoteText"/>
        <w:rPr>
          <w:lang w:val="en-US"/>
        </w:rPr>
      </w:pPr>
      <w:r>
        <w:rPr>
          <w:rStyle w:val="FootnoteReference"/>
        </w:rPr>
        <w:footnoteRef/>
      </w:r>
      <w:r>
        <w:t xml:space="preserve"> </w:t>
      </w:r>
      <w:hyperlink r:id="rId3" w:history="1">
        <w:r w:rsidRPr="002017EC">
          <w:rPr>
            <w:rStyle w:val="Hyperlink"/>
          </w:rPr>
          <w:t>http://www.intel.com/content/www/us/en/software/intel-energy-director-product-detail.html/DEVICE1/GB</w:t>
        </w:r>
      </w:hyperlink>
    </w:p>
  </w:footnote>
  <w:footnote w:id="5">
    <w:p w:rsidR="00A861EA" w:rsidRPr="00A861EA" w:rsidRDefault="00A861EA">
      <w:pPr>
        <w:pStyle w:val="FootnoteText"/>
        <w:rPr>
          <w:lang w:val="en-US"/>
          <w:rPrChange w:id="111" w:author="fgrandva" w:date="2015-03-19T11:41:00Z">
            <w:rPr/>
          </w:rPrChange>
        </w:rPr>
      </w:pPr>
      <w:ins w:id="112" w:author="fgrandva" w:date="2015-03-19T11:41:00Z">
        <w:r>
          <w:rPr>
            <w:rStyle w:val="FootnoteReference"/>
          </w:rPr>
          <w:footnoteRef/>
        </w:r>
        <w:r>
          <w:t xml:space="preserve"> </w:t>
        </w:r>
        <w:r>
          <w:rPr>
            <w:lang w:val="en-US"/>
          </w:rPr>
          <w:t>MSRP value must be considered for the sake of this exercise as a dimension to be considered during evaluation of best architecture. These values would obviously be obsolete by time of publication, but still a valid principle.</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A6503"/>
    <w:multiLevelType w:val="hybridMultilevel"/>
    <w:tmpl w:val="2FA2E422"/>
    <w:lvl w:ilvl="0" w:tplc="CA769D96">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E0805"/>
    <w:multiLevelType w:val="multilevel"/>
    <w:tmpl w:val="9FEA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211425"/>
    <w:multiLevelType w:val="hybridMultilevel"/>
    <w:tmpl w:val="FFC82242"/>
    <w:lvl w:ilvl="0" w:tplc="BB00A0C2">
      <w:start w:val="1"/>
      <w:numFmt w:val="decimal"/>
      <w:lvlText w:val="%1."/>
      <w:lvlJc w:val="left"/>
      <w:pPr>
        <w:tabs>
          <w:tab w:val="num" w:pos="720"/>
        </w:tabs>
        <w:ind w:left="720" w:hanging="360"/>
      </w:pPr>
    </w:lvl>
    <w:lvl w:ilvl="1" w:tplc="B4F48804" w:tentative="1">
      <w:start w:val="1"/>
      <w:numFmt w:val="decimal"/>
      <w:lvlText w:val="%2."/>
      <w:lvlJc w:val="left"/>
      <w:pPr>
        <w:tabs>
          <w:tab w:val="num" w:pos="1440"/>
        </w:tabs>
        <w:ind w:left="1440" w:hanging="360"/>
      </w:pPr>
    </w:lvl>
    <w:lvl w:ilvl="2" w:tplc="6C0ED020" w:tentative="1">
      <w:start w:val="1"/>
      <w:numFmt w:val="decimal"/>
      <w:lvlText w:val="%3."/>
      <w:lvlJc w:val="left"/>
      <w:pPr>
        <w:tabs>
          <w:tab w:val="num" w:pos="2160"/>
        </w:tabs>
        <w:ind w:left="2160" w:hanging="360"/>
      </w:pPr>
    </w:lvl>
    <w:lvl w:ilvl="3" w:tplc="0E46F024" w:tentative="1">
      <w:start w:val="1"/>
      <w:numFmt w:val="decimal"/>
      <w:lvlText w:val="%4."/>
      <w:lvlJc w:val="left"/>
      <w:pPr>
        <w:tabs>
          <w:tab w:val="num" w:pos="2880"/>
        </w:tabs>
        <w:ind w:left="2880" w:hanging="360"/>
      </w:pPr>
    </w:lvl>
    <w:lvl w:ilvl="4" w:tplc="5F00092A" w:tentative="1">
      <w:start w:val="1"/>
      <w:numFmt w:val="decimal"/>
      <w:lvlText w:val="%5."/>
      <w:lvlJc w:val="left"/>
      <w:pPr>
        <w:tabs>
          <w:tab w:val="num" w:pos="3600"/>
        </w:tabs>
        <w:ind w:left="3600" w:hanging="360"/>
      </w:pPr>
    </w:lvl>
    <w:lvl w:ilvl="5" w:tplc="1370EFAC" w:tentative="1">
      <w:start w:val="1"/>
      <w:numFmt w:val="decimal"/>
      <w:lvlText w:val="%6."/>
      <w:lvlJc w:val="left"/>
      <w:pPr>
        <w:tabs>
          <w:tab w:val="num" w:pos="4320"/>
        </w:tabs>
        <w:ind w:left="4320" w:hanging="360"/>
      </w:pPr>
    </w:lvl>
    <w:lvl w:ilvl="6" w:tplc="4A003C8A" w:tentative="1">
      <w:start w:val="1"/>
      <w:numFmt w:val="decimal"/>
      <w:lvlText w:val="%7."/>
      <w:lvlJc w:val="left"/>
      <w:pPr>
        <w:tabs>
          <w:tab w:val="num" w:pos="5040"/>
        </w:tabs>
        <w:ind w:left="5040" w:hanging="360"/>
      </w:pPr>
    </w:lvl>
    <w:lvl w:ilvl="7" w:tplc="ED6A7A0E" w:tentative="1">
      <w:start w:val="1"/>
      <w:numFmt w:val="decimal"/>
      <w:lvlText w:val="%8."/>
      <w:lvlJc w:val="left"/>
      <w:pPr>
        <w:tabs>
          <w:tab w:val="num" w:pos="5760"/>
        </w:tabs>
        <w:ind w:left="5760" w:hanging="360"/>
      </w:pPr>
    </w:lvl>
    <w:lvl w:ilvl="8" w:tplc="F4B6730A" w:tentative="1">
      <w:start w:val="1"/>
      <w:numFmt w:val="decimal"/>
      <w:lvlText w:val="%9."/>
      <w:lvlJc w:val="left"/>
      <w:pPr>
        <w:tabs>
          <w:tab w:val="num" w:pos="6480"/>
        </w:tabs>
        <w:ind w:left="6480" w:hanging="360"/>
      </w:pPr>
    </w:lvl>
  </w:abstractNum>
  <w:abstractNum w:abstractNumId="3">
    <w:nsid w:val="08316233"/>
    <w:multiLevelType w:val="multilevel"/>
    <w:tmpl w:val="0B3C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907D84"/>
    <w:multiLevelType w:val="hybridMultilevel"/>
    <w:tmpl w:val="EAB24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385B2F"/>
    <w:multiLevelType w:val="multilevel"/>
    <w:tmpl w:val="D662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3E4D80"/>
    <w:multiLevelType w:val="multilevel"/>
    <w:tmpl w:val="CAB4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1F4BA4"/>
    <w:multiLevelType w:val="hybridMultilevel"/>
    <w:tmpl w:val="2968F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22B3C"/>
    <w:multiLevelType w:val="multilevel"/>
    <w:tmpl w:val="CFE0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F7577E4"/>
    <w:multiLevelType w:val="hybridMultilevel"/>
    <w:tmpl w:val="F3E40C44"/>
    <w:lvl w:ilvl="0" w:tplc="93582BA6">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2F5105"/>
    <w:multiLevelType w:val="hybridMultilevel"/>
    <w:tmpl w:val="D2768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9574D2"/>
    <w:multiLevelType w:val="hybridMultilevel"/>
    <w:tmpl w:val="29C4CE60"/>
    <w:lvl w:ilvl="0" w:tplc="8884BE6E">
      <w:numFmt w:val="bullet"/>
      <w:lvlText w:val="-"/>
      <w:lvlJc w:val="left"/>
      <w:pPr>
        <w:ind w:left="720" w:hanging="360"/>
      </w:pPr>
      <w:rPr>
        <w:rFonts w:ascii="Arial" w:eastAsia="Times"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127651B"/>
    <w:multiLevelType w:val="multilevel"/>
    <w:tmpl w:val="2B04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FB665D"/>
    <w:multiLevelType w:val="hybridMultilevel"/>
    <w:tmpl w:val="92B46A34"/>
    <w:lvl w:ilvl="0" w:tplc="BED8E258">
      <w:start w:val="1"/>
      <w:numFmt w:val="decimal"/>
      <w:lvlText w:val="%1."/>
      <w:lvlJc w:val="left"/>
      <w:pPr>
        <w:tabs>
          <w:tab w:val="num" w:pos="720"/>
        </w:tabs>
        <w:ind w:left="720" w:hanging="360"/>
      </w:pPr>
    </w:lvl>
    <w:lvl w:ilvl="1" w:tplc="CE8EAA3E" w:tentative="1">
      <w:start w:val="1"/>
      <w:numFmt w:val="decimal"/>
      <w:lvlText w:val="%2."/>
      <w:lvlJc w:val="left"/>
      <w:pPr>
        <w:tabs>
          <w:tab w:val="num" w:pos="1440"/>
        </w:tabs>
        <w:ind w:left="1440" w:hanging="360"/>
      </w:pPr>
    </w:lvl>
    <w:lvl w:ilvl="2" w:tplc="8ADE0AE2" w:tentative="1">
      <w:start w:val="1"/>
      <w:numFmt w:val="decimal"/>
      <w:lvlText w:val="%3."/>
      <w:lvlJc w:val="left"/>
      <w:pPr>
        <w:tabs>
          <w:tab w:val="num" w:pos="2160"/>
        </w:tabs>
        <w:ind w:left="2160" w:hanging="360"/>
      </w:pPr>
    </w:lvl>
    <w:lvl w:ilvl="3" w:tplc="C7F81350" w:tentative="1">
      <w:start w:val="1"/>
      <w:numFmt w:val="decimal"/>
      <w:lvlText w:val="%4."/>
      <w:lvlJc w:val="left"/>
      <w:pPr>
        <w:tabs>
          <w:tab w:val="num" w:pos="2880"/>
        </w:tabs>
        <w:ind w:left="2880" w:hanging="360"/>
      </w:pPr>
    </w:lvl>
    <w:lvl w:ilvl="4" w:tplc="3F2A995C" w:tentative="1">
      <w:start w:val="1"/>
      <w:numFmt w:val="decimal"/>
      <w:lvlText w:val="%5."/>
      <w:lvlJc w:val="left"/>
      <w:pPr>
        <w:tabs>
          <w:tab w:val="num" w:pos="3600"/>
        </w:tabs>
        <w:ind w:left="3600" w:hanging="360"/>
      </w:pPr>
    </w:lvl>
    <w:lvl w:ilvl="5" w:tplc="DFD485A2" w:tentative="1">
      <w:start w:val="1"/>
      <w:numFmt w:val="decimal"/>
      <w:lvlText w:val="%6."/>
      <w:lvlJc w:val="left"/>
      <w:pPr>
        <w:tabs>
          <w:tab w:val="num" w:pos="4320"/>
        </w:tabs>
        <w:ind w:left="4320" w:hanging="360"/>
      </w:pPr>
    </w:lvl>
    <w:lvl w:ilvl="6" w:tplc="33409EBC" w:tentative="1">
      <w:start w:val="1"/>
      <w:numFmt w:val="decimal"/>
      <w:lvlText w:val="%7."/>
      <w:lvlJc w:val="left"/>
      <w:pPr>
        <w:tabs>
          <w:tab w:val="num" w:pos="5040"/>
        </w:tabs>
        <w:ind w:left="5040" w:hanging="360"/>
      </w:pPr>
    </w:lvl>
    <w:lvl w:ilvl="7" w:tplc="1012EC5A" w:tentative="1">
      <w:start w:val="1"/>
      <w:numFmt w:val="decimal"/>
      <w:lvlText w:val="%8."/>
      <w:lvlJc w:val="left"/>
      <w:pPr>
        <w:tabs>
          <w:tab w:val="num" w:pos="5760"/>
        </w:tabs>
        <w:ind w:left="5760" w:hanging="360"/>
      </w:pPr>
    </w:lvl>
    <w:lvl w:ilvl="8" w:tplc="C870E8A0" w:tentative="1">
      <w:start w:val="1"/>
      <w:numFmt w:val="decimal"/>
      <w:lvlText w:val="%9."/>
      <w:lvlJc w:val="left"/>
      <w:pPr>
        <w:tabs>
          <w:tab w:val="num" w:pos="6480"/>
        </w:tabs>
        <w:ind w:left="6480" w:hanging="360"/>
      </w:pPr>
    </w:lvl>
  </w:abstractNum>
  <w:abstractNum w:abstractNumId="14">
    <w:nsid w:val="3AF5109B"/>
    <w:multiLevelType w:val="multilevel"/>
    <w:tmpl w:val="9504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CF401E"/>
    <w:multiLevelType w:val="multilevel"/>
    <w:tmpl w:val="0409001F"/>
    <w:numStyleLink w:val="111111"/>
  </w:abstractNum>
  <w:abstractNum w:abstractNumId="16">
    <w:nsid w:val="3C485177"/>
    <w:multiLevelType w:val="multilevel"/>
    <w:tmpl w:val="0409001F"/>
    <w:styleLink w:val="111111"/>
    <w:lvl w:ilvl="0">
      <w:start w:val="1"/>
      <w:numFmt w:val="decimal"/>
      <w:pStyle w:val="Heading1"/>
      <w:lvlText w:val="%1."/>
      <w:lvlJc w:val="left"/>
      <w:pPr>
        <w:ind w:left="360" w:hanging="360"/>
      </w:pPr>
      <w:rPr>
        <w:rFonts w:cs="Times New Roman"/>
      </w:rPr>
    </w:lvl>
    <w:lvl w:ilvl="1">
      <w:start w:val="1"/>
      <w:numFmt w:val="decimal"/>
      <w:pStyle w:val="Heading2"/>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CF40207"/>
    <w:multiLevelType w:val="hybridMultilevel"/>
    <w:tmpl w:val="FEB6360A"/>
    <w:lvl w:ilvl="0" w:tplc="7BF022B2">
      <w:start w:val="1"/>
      <w:numFmt w:val="bullet"/>
      <w:lvlText w:val="•"/>
      <w:lvlJc w:val="left"/>
      <w:pPr>
        <w:tabs>
          <w:tab w:val="num" w:pos="720"/>
        </w:tabs>
        <w:ind w:left="720" w:hanging="360"/>
      </w:pPr>
      <w:rPr>
        <w:rFonts w:ascii="Arial" w:hAnsi="Arial" w:hint="default"/>
      </w:rPr>
    </w:lvl>
    <w:lvl w:ilvl="1" w:tplc="545266B6" w:tentative="1">
      <w:start w:val="1"/>
      <w:numFmt w:val="bullet"/>
      <w:lvlText w:val="•"/>
      <w:lvlJc w:val="left"/>
      <w:pPr>
        <w:tabs>
          <w:tab w:val="num" w:pos="1440"/>
        </w:tabs>
        <w:ind w:left="1440" w:hanging="360"/>
      </w:pPr>
      <w:rPr>
        <w:rFonts w:ascii="Arial" w:hAnsi="Arial" w:hint="default"/>
      </w:rPr>
    </w:lvl>
    <w:lvl w:ilvl="2" w:tplc="B1A47584" w:tentative="1">
      <w:start w:val="1"/>
      <w:numFmt w:val="bullet"/>
      <w:lvlText w:val="•"/>
      <w:lvlJc w:val="left"/>
      <w:pPr>
        <w:tabs>
          <w:tab w:val="num" w:pos="2160"/>
        </w:tabs>
        <w:ind w:left="2160" w:hanging="360"/>
      </w:pPr>
      <w:rPr>
        <w:rFonts w:ascii="Arial" w:hAnsi="Arial" w:hint="default"/>
      </w:rPr>
    </w:lvl>
    <w:lvl w:ilvl="3" w:tplc="C0CC06EC" w:tentative="1">
      <w:start w:val="1"/>
      <w:numFmt w:val="bullet"/>
      <w:lvlText w:val="•"/>
      <w:lvlJc w:val="left"/>
      <w:pPr>
        <w:tabs>
          <w:tab w:val="num" w:pos="2880"/>
        </w:tabs>
        <w:ind w:left="2880" w:hanging="360"/>
      </w:pPr>
      <w:rPr>
        <w:rFonts w:ascii="Arial" w:hAnsi="Arial" w:hint="default"/>
      </w:rPr>
    </w:lvl>
    <w:lvl w:ilvl="4" w:tplc="0F765D9C" w:tentative="1">
      <w:start w:val="1"/>
      <w:numFmt w:val="bullet"/>
      <w:lvlText w:val="•"/>
      <w:lvlJc w:val="left"/>
      <w:pPr>
        <w:tabs>
          <w:tab w:val="num" w:pos="3600"/>
        </w:tabs>
        <w:ind w:left="3600" w:hanging="360"/>
      </w:pPr>
      <w:rPr>
        <w:rFonts w:ascii="Arial" w:hAnsi="Arial" w:hint="default"/>
      </w:rPr>
    </w:lvl>
    <w:lvl w:ilvl="5" w:tplc="BF64EF0C" w:tentative="1">
      <w:start w:val="1"/>
      <w:numFmt w:val="bullet"/>
      <w:lvlText w:val="•"/>
      <w:lvlJc w:val="left"/>
      <w:pPr>
        <w:tabs>
          <w:tab w:val="num" w:pos="4320"/>
        </w:tabs>
        <w:ind w:left="4320" w:hanging="360"/>
      </w:pPr>
      <w:rPr>
        <w:rFonts w:ascii="Arial" w:hAnsi="Arial" w:hint="default"/>
      </w:rPr>
    </w:lvl>
    <w:lvl w:ilvl="6" w:tplc="2CEEF98C" w:tentative="1">
      <w:start w:val="1"/>
      <w:numFmt w:val="bullet"/>
      <w:lvlText w:val="•"/>
      <w:lvlJc w:val="left"/>
      <w:pPr>
        <w:tabs>
          <w:tab w:val="num" w:pos="5040"/>
        </w:tabs>
        <w:ind w:left="5040" w:hanging="360"/>
      </w:pPr>
      <w:rPr>
        <w:rFonts w:ascii="Arial" w:hAnsi="Arial" w:hint="default"/>
      </w:rPr>
    </w:lvl>
    <w:lvl w:ilvl="7" w:tplc="168A2656" w:tentative="1">
      <w:start w:val="1"/>
      <w:numFmt w:val="bullet"/>
      <w:lvlText w:val="•"/>
      <w:lvlJc w:val="left"/>
      <w:pPr>
        <w:tabs>
          <w:tab w:val="num" w:pos="5760"/>
        </w:tabs>
        <w:ind w:left="5760" w:hanging="360"/>
      </w:pPr>
      <w:rPr>
        <w:rFonts w:ascii="Arial" w:hAnsi="Arial" w:hint="default"/>
      </w:rPr>
    </w:lvl>
    <w:lvl w:ilvl="8" w:tplc="0338D69E" w:tentative="1">
      <w:start w:val="1"/>
      <w:numFmt w:val="bullet"/>
      <w:lvlText w:val="•"/>
      <w:lvlJc w:val="left"/>
      <w:pPr>
        <w:tabs>
          <w:tab w:val="num" w:pos="6480"/>
        </w:tabs>
        <w:ind w:left="6480" w:hanging="360"/>
      </w:pPr>
      <w:rPr>
        <w:rFonts w:ascii="Arial" w:hAnsi="Arial" w:hint="default"/>
      </w:rPr>
    </w:lvl>
  </w:abstractNum>
  <w:abstractNum w:abstractNumId="18">
    <w:nsid w:val="592F2DB4"/>
    <w:multiLevelType w:val="multilevel"/>
    <w:tmpl w:val="02FE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3E4CCC"/>
    <w:multiLevelType w:val="multilevel"/>
    <w:tmpl w:val="E99E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F04F10"/>
    <w:multiLevelType w:val="multilevel"/>
    <w:tmpl w:val="A07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121D79"/>
    <w:multiLevelType w:val="hybridMultilevel"/>
    <w:tmpl w:val="DE90C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407FB5"/>
    <w:multiLevelType w:val="hybridMultilevel"/>
    <w:tmpl w:val="E200D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A6240"/>
    <w:multiLevelType w:val="hybridMultilevel"/>
    <w:tmpl w:val="D54E8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DE16F4"/>
    <w:multiLevelType w:val="hybridMultilevel"/>
    <w:tmpl w:val="67DCDEB4"/>
    <w:lvl w:ilvl="0" w:tplc="1F44B74E">
      <w:start w:val="1"/>
      <w:numFmt w:val="bullet"/>
      <w:lvlText w:val="•"/>
      <w:lvlJc w:val="left"/>
      <w:pPr>
        <w:tabs>
          <w:tab w:val="num" w:pos="720"/>
        </w:tabs>
        <w:ind w:left="720" w:hanging="360"/>
      </w:pPr>
      <w:rPr>
        <w:rFonts w:ascii="Arial" w:hAnsi="Arial" w:hint="default"/>
      </w:rPr>
    </w:lvl>
    <w:lvl w:ilvl="1" w:tplc="C03AF0DC" w:tentative="1">
      <w:start w:val="1"/>
      <w:numFmt w:val="bullet"/>
      <w:lvlText w:val="•"/>
      <w:lvlJc w:val="left"/>
      <w:pPr>
        <w:tabs>
          <w:tab w:val="num" w:pos="1440"/>
        </w:tabs>
        <w:ind w:left="1440" w:hanging="360"/>
      </w:pPr>
      <w:rPr>
        <w:rFonts w:ascii="Arial" w:hAnsi="Arial" w:hint="default"/>
      </w:rPr>
    </w:lvl>
    <w:lvl w:ilvl="2" w:tplc="B0CCFE3E" w:tentative="1">
      <w:start w:val="1"/>
      <w:numFmt w:val="bullet"/>
      <w:lvlText w:val="•"/>
      <w:lvlJc w:val="left"/>
      <w:pPr>
        <w:tabs>
          <w:tab w:val="num" w:pos="2160"/>
        </w:tabs>
        <w:ind w:left="2160" w:hanging="360"/>
      </w:pPr>
      <w:rPr>
        <w:rFonts w:ascii="Arial" w:hAnsi="Arial" w:hint="default"/>
      </w:rPr>
    </w:lvl>
    <w:lvl w:ilvl="3" w:tplc="39166E04" w:tentative="1">
      <w:start w:val="1"/>
      <w:numFmt w:val="bullet"/>
      <w:lvlText w:val="•"/>
      <w:lvlJc w:val="left"/>
      <w:pPr>
        <w:tabs>
          <w:tab w:val="num" w:pos="2880"/>
        </w:tabs>
        <w:ind w:left="2880" w:hanging="360"/>
      </w:pPr>
      <w:rPr>
        <w:rFonts w:ascii="Arial" w:hAnsi="Arial" w:hint="default"/>
      </w:rPr>
    </w:lvl>
    <w:lvl w:ilvl="4" w:tplc="0E0C3DAA" w:tentative="1">
      <w:start w:val="1"/>
      <w:numFmt w:val="bullet"/>
      <w:lvlText w:val="•"/>
      <w:lvlJc w:val="left"/>
      <w:pPr>
        <w:tabs>
          <w:tab w:val="num" w:pos="3600"/>
        </w:tabs>
        <w:ind w:left="3600" w:hanging="360"/>
      </w:pPr>
      <w:rPr>
        <w:rFonts w:ascii="Arial" w:hAnsi="Arial" w:hint="default"/>
      </w:rPr>
    </w:lvl>
    <w:lvl w:ilvl="5" w:tplc="3058F8FA" w:tentative="1">
      <w:start w:val="1"/>
      <w:numFmt w:val="bullet"/>
      <w:lvlText w:val="•"/>
      <w:lvlJc w:val="left"/>
      <w:pPr>
        <w:tabs>
          <w:tab w:val="num" w:pos="4320"/>
        </w:tabs>
        <w:ind w:left="4320" w:hanging="360"/>
      </w:pPr>
      <w:rPr>
        <w:rFonts w:ascii="Arial" w:hAnsi="Arial" w:hint="default"/>
      </w:rPr>
    </w:lvl>
    <w:lvl w:ilvl="6" w:tplc="4BB6E7FC" w:tentative="1">
      <w:start w:val="1"/>
      <w:numFmt w:val="bullet"/>
      <w:lvlText w:val="•"/>
      <w:lvlJc w:val="left"/>
      <w:pPr>
        <w:tabs>
          <w:tab w:val="num" w:pos="5040"/>
        </w:tabs>
        <w:ind w:left="5040" w:hanging="360"/>
      </w:pPr>
      <w:rPr>
        <w:rFonts w:ascii="Arial" w:hAnsi="Arial" w:hint="default"/>
      </w:rPr>
    </w:lvl>
    <w:lvl w:ilvl="7" w:tplc="4ECA0CB4" w:tentative="1">
      <w:start w:val="1"/>
      <w:numFmt w:val="bullet"/>
      <w:lvlText w:val="•"/>
      <w:lvlJc w:val="left"/>
      <w:pPr>
        <w:tabs>
          <w:tab w:val="num" w:pos="5760"/>
        </w:tabs>
        <w:ind w:left="5760" w:hanging="360"/>
      </w:pPr>
      <w:rPr>
        <w:rFonts w:ascii="Arial" w:hAnsi="Arial" w:hint="default"/>
      </w:rPr>
    </w:lvl>
    <w:lvl w:ilvl="8" w:tplc="DAC2C9FC" w:tentative="1">
      <w:start w:val="1"/>
      <w:numFmt w:val="bullet"/>
      <w:lvlText w:val="•"/>
      <w:lvlJc w:val="left"/>
      <w:pPr>
        <w:tabs>
          <w:tab w:val="num" w:pos="6480"/>
        </w:tabs>
        <w:ind w:left="6480" w:hanging="360"/>
      </w:pPr>
      <w:rPr>
        <w:rFonts w:ascii="Arial" w:hAnsi="Arial" w:hint="default"/>
      </w:rPr>
    </w:lvl>
  </w:abstractNum>
  <w:abstractNum w:abstractNumId="25">
    <w:nsid w:val="6AF03F4A"/>
    <w:multiLevelType w:val="multilevel"/>
    <w:tmpl w:val="7404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1429B8"/>
    <w:multiLevelType w:val="hybridMultilevel"/>
    <w:tmpl w:val="54C0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CD7CB9"/>
    <w:multiLevelType w:val="multilevel"/>
    <w:tmpl w:val="1E3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8"/>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num>
  <w:num w:numId="6">
    <w:abstractNumId w:val="25"/>
  </w:num>
  <w:num w:numId="7">
    <w:abstractNumId w:val="23"/>
  </w:num>
  <w:num w:numId="8">
    <w:abstractNumId w:val="10"/>
  </w:num>
  <w:num w:numId="9">
    <w:abstractNumId w:val="26"/>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2"/>
  </w:num>
  <w:num w:numId="24">
    <w:abstractNumId w:val="11"/>
  </w:num>
  <w:num w:numId="25">
    <w:abstractNumId w:val="4"/>
  </w:num>
  <w:num w:numId="26">
    <w:abstractNumId w:val="21"/>
  </w:num>
  <w:num w:numId="27">
    <w:abstractNumId w:val="9"/>
  </w:num>
  <w:num w:numId="28">
    <w:abstractNumId w:val="0"/>
  </w:num>
  <w:num w:numId="29">
    <w:abstractNumId w:val="3"/>
  </w:num>
  <w:num w:numId="30">
    <w:abstractNumId w:val="1"/>
  </w:num>
  <w:num w:numId="31">
    <w:abstractNumId w:val="19"/>
  </w:num>
  <w:num w:numId="32">
    <w:abstractNumId w:val="20"/>
  </w:num>
  <w:num w:numId="33">
    <w:abstractNumId w:val="14"/>
  </w:num>
  <w:num w:numId="34">
    <w:abstractNumId w:val="18"/>
  </w:num>
  <w:num w:numId="35">
    <w:abstractNumId w:val="6"/>
  </w:num>
  <w:num w:numId="36">
    <w:abstractNumId w:val="12"/>
  </w:num>
  <w:num w:numId="37">
    <w:abstractNumId w:val="5"/>
  </w:num>
  <w:num w:numId="38">
    <w:abstractNumId w:val="27"/>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erson, Stephen G">
    <w15:presenceInfo w15:providerId="AD" w15:userId="S-1-5-21-2052111302-1275210071-1644491937-403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CF1"/>
    <w:rsid w:val="000035AC"/>
    <w:rsid w:val="00005DC1"/>
    <w:rsid w:val="000070BB"/>
    <w:rsid w:val="0001354E"/>
    <w:rsid w:val="000143AA"/>
    <w:rsid w:val="00016B17"/>
    <w:rsid w:val="00016E7B"/>
    <w:rsid w:val="00017C6A"/>
    <w:rsid w:val="00021DA1"/>
    <w:rsid w:val="00022638"/>
    <w:rsid w:val="00022C44"/>
    <w:rsid w:val="00023FAB"/>
    <w:rsid w:val="000255DF"/>
    <w:rsid w:val="00025A45"/>
    <w:rsid w:val="00036897"/>
    <w:rsid w:val="00044D48"/>
    <w:rsid w:val="000479C7"/>
    <w:rsid w:val="0005074D"/>
    <w:rsid w:val="00053D8B"/>
    <w:rsid w:val="00054CF7"/>
    <w:rsid w:val="00055318"/>
    <w:rsid w:val="00055AEB"/>
    <w:rsid w:val="0005628B"/>
    <w:rsid w:val="000572DF"/>
    <w:rsid w:val="00060C0A"/>
    <w:rsid w:val="00060EA1"/>
    <w:rsid w:val="00066C5C"/>
    <w:rsid w:val="000737CD"/>
    <w:rsid w:val="0007503D"/>
    <w:rsid w:val="000752B8"/>
    <w:rsid w:val="00076065"/>
    <w:rsid w:val="00076A6F"/>
    <w:rsid w:val="00080678"/>
    <w:rsid w:val="000825F7"/>
    <w:rsid w:val="00082B07"/>
    <w:rsid w:val="000865B3"/>
    <w:rsid w:val="000878ED"/>
    <w:rsid w:val="0009058B"/>
    <w:rsid w:val="00090984"/>
    <w:rsid w:val="00092917"/>
    <w:rsid w:val="00093446"/>
    <w:rsid w:val="00096F85"/>
    <w:rsid w:val="000A0BB5"/>
    <w:rsid w:val="000A252B"/>
    <w:rsid w:val="000A64DD"/>
    <w:rsid w:val="000A6CBF"/>
    <w:rsid w:val="000A7A8D"/>
    <w:rsid w:val="000B33FB"/>
    <w:rsid w:val="000B3E54"/>
    <w:rsid w:val="000B5866"/>
    <w:rsid w:val="000B5D83"/>
    <w:rsid w:val="000C2570"/>
    <w:rsid w:val="000C33CC"/>
    <w:rsid w:val="000C428B"/>
    <w:rsid w:val="000C700E"/>
    <w:rsid w:val="000D2E4D"/>
    <w:rsid w:val="000D4F4C"/>
    <w:rsid w:val="000D5509"/>
    <w:rsid w:val="000D799A"/>
    <w:rsid w:val="000E2FFF"/>
    <w:rsid w:val="000E6FBD"/>
    <w:rsid w:val="000F00F6"/>
    <w:rsid w:val="000F0111"/>
    <w:rsid w:val="000F0D51"/>
    <w:rsid w:val="000F3297"/>
    <w:rsid w:val="000F37FE"/>
    <w:rsid w:val="000F3DE8"/>
    <w:rsid w:val="000F493A"/>
    <w:rsid w:val="0010343F"/>
    <w:rsid w:val="00112084"/>
    <w:rsid w:val="00112873"/>
    <w:rsid w:val="001203A6"/>
    <w:rsid w:val="0012228E"/>
    <w:rsid w:val="00122E53"/>
    <w:rsid w:val="001256B5"/>
    <w:rsid w:val="0012580A"/>
    <w:rsid w:val="00131222"/>
    <w:rsid w:val="0013262A"/>
    <w:rsid w:val="001330E7"/>
    <w:rsid w:val="001340A2"/>
    <w:rsid w:val="00135139"/>
    <w:rsid w:val="001367E8"/>
    <w:rsid w:val="00136BEC"/>
    <w:rsid w:val="00137304"/>
    <w:rsid w:val="00140E60"/>
    <w:rsid w:val="00142DBE"/>
    <w:rsid w:val="00144AE6"/>
    <w:rsid w:val="001515B1"/>
    <w:rsid w:val="00153E4B"/>
    <w:rsid w:val="00154DA1"/>
    <w:rsid w:val="001564C9"/>
    <w:rsid w:val="001634F2"/>
    <w:rsid w:val="001654AB"/>
    <w:rsid w:val="00165964"/>
    <w:rsid w:val="00165DD4"/>
    <w:rsid w:val="00171F9D"/>
    <w:rsid w:val="0017295B"/>
    <w:rsid w:val="00175956"/>
    <w:rsid w:val="00177321"/>
    <w:rsid w:val="00177858"/>
    <w:rsid w:val="00181378"/>
    <w:rsid w:val="00185853"/>
    <w:rsid w:val="001865EC"/>
    <w:rsid w:val="00192912"/>
    <w:rsid w:val="001A198F"/>
    <w:rsid w:val="001A2C21"/>
    <w:rsid w:val="001A767A"/>
    <w:rsid w:val="001B0C32"/>
    <w:rsid w:val="001B11F9"/>
    <w:rsid w:val="001B229E"/>
    <w:rsid w:val="001B3AE3"/>
    <w:rsid w:val="001B4202"/>
    <w:rsid w:val="001B752E"/>
    <w:rsid w:val="001C02BD"/>
    <w:rsid w:val="001C59BA"/>
    <w:rsid w:val="001C5D48"/>
    <w:rsid w:val="001C6758"/>
    <w:rsid w:val="001C6BDC"/>
    <w:rsid w:val="001C749E"/>
    <w:rsid w:val="001C7BA9"/>
    <w:rsid w:val="001D16FA"/>
    <w:rsid w:val="001D2415"/>
    <w:rsid w:val="001D2C9F"/>
    <w:rsid w:val="001D324C"/>
    <w:rsid w:val="001D7837"/>
    <w:rsid w:val="001E530C"/>
    <w:rsid w:val="001E5362"/>
    <w:rsid w:val="001E7136"/>
    <w:rsid w:val="001F0A7B"/>
    <w:rsid w:val="001F15B7"/>
    <w:rsid w:val="001F5CA8"/>
    <w:rsid w:val="001F7794"/>
    <w:rsid w:val="002000F0"/>
    <w:rsid w:val="00200300"/>
    <w:rsid w:val="002017EC"/>
    <w:rsid w:val="00205E73"/>
    <w:rsid w:val="00207176"/>
    <w:rsid w:val="002129DA"/>
    <w:rsid w:val="00212FE3"/>
    <w:rsid w:val="002138B3"/>
    <w:rsid w:val="002141C9"/>
    <w:rsid w:val="00224B5C"/>
    <w:rsid w:val="00231D18"/>
    <w:rsid w:val="00233031"/>
    <w:rsid w:val="00240FF7"/>
    <w:rsid w:val="00241CFD"/>
    <w:rsid w:val="0024283D"/>
    <w:rsid w:val="00244C83"/>
    <w:rsid w:val="00245E22"/>
    <w:rsid w:val="00245EE0"/>
    <w:rsid w:val="00246B8A"/>
    <w:rsid w:val="00251DBE"/>
    <w:rsid w:val="002533BF"/>
    <w:rsid w:val="002558B5"/>
    <w:rsid w:val="002558B6"/>
    <w:rsid w:val="00256412"/>
    <w:rsid w:val="00260A56"/>
    <w:rsid w:val="00260F81"/>
    <w:rsid w:val="00263684"/>
    <w:rsid w:val="00264BC1"/>
    <w:rsid w:val="00264DA2"/>
    <w:rsid w:val="0027075D"/>
    <w:rsid w:val="002708EC"/>
    <w:rsid w:val="00270AC6"/>
    <w:rsid w:val="002756FD"/>
    <w:rsid w:val="00277204"/>
    <w:rsid w:val="00277F7A"/>
    <w:rsid w:val="00280A9A"/>
    <w:rsid w:val="00281707"/>
    <w:rsid w:val="00283079"/>
    <w:rsid w:val="00290E64"/>
    <w:rsid w:val="00296592"/>
    <w:rsid w:val="002A5700"/>
    <w:rsid w:val="002A70C9"/>
    <w:rsid w:val="002B1DC9"/>
    <w:rsid w:val="002B31D0"/>
    <w:rsid w:val="002B5B36"/>
    <w:rsid w:val="002B6268"/>
    <w:rsid w:val="002B74AB"/>
    <w:rsid w:val="002B7C96"/>
    <w:rsid w:val="002C08BD"/>
    <w:rsid w:val="002C08CB"/>
    <w:rsid w:val="002C1356"/>
    <w:rsid w:val="002C202A"/>
    <w:rsid w:val="002C2358"/>
    <w:rsid w:val="002C3E52"/>
    <w:rsid w:val="002C6ED5"/>
    <w:rsid w:val="002C72FB"/>
    <w:rsid w:val="002D0EA4"/>
    <w:rsid w:val="002D3C2B"/>
    <w:rsid w:val="002D6CB7"/>
    <w:rsid w:val="002D7D31"/>
    <w:rsid w:val="002E00AB"/>
    <w:rsid w:val="002E01A7"/>
    <w:rsid w:val="002E1FA3"/>
    <w:rsid w:val="002E2D0C"/>
    <w:rsid w:val="002E7ED1"/>
    <w:rsid w:val="002F095B"/>
    <w:rsid w:val="002F2284"/>
    <w:rsid w:val="00300FE8"/>
    <w:rsid w:val="003044A8"/>
    <w:rsid w:val="00306D5F"/>
    <w:rsid w:val="00310CC5"/>
    <w:rsid w:val="00311733"/>
    <w:rsid w:val="003120AB"/>
    <w:rsid w:val="003176C8"/>
    <w:rsid w:val="003202FA"/>
    <w:rsid w:val="00334CC2"/>
    <w:rsid w:val="00335443"/>
    <w:rsid w:val="00341A33"/>
    <w:rsid w:val="00342A31"/>
    <w:rsid w:val="003469E9"/>
    <w:rsid w:val="0035200E"/>
    <w:rsid w:val="0035497F"/>
    <w:rsid w:val="0035524A"/>
    <w:rsid w:val="003555FA"/>
    <w:rsid w:val="00355FB6"/>
    <w:rsid w:val="0035678A"/>
    <w:rsid w:val="00362A8A"/>
    <w:rsid w:val="0036423E"/>
    <w:rsid w:val="00364C3A"/>
    <w:rsid w:val="00364EE6"/>
    <w:rsid w:val="00364F9A"/>
    <w:rsid w:val="00365059"/>
    <w:rsid w:val="003666DF"/>
    <w:rsid w:val="00366FBF"/>
    <w:rsid w:val="00371746"/>
    <w:rsid w:val="0037653A"/>
    <w:rsid w:val="00377C88"/>
    <w:rsid w:val="003813A9"/>
    <w:rsid w:val="00381768"/>
    <w:rsid w:val="00381F10"/>
    <w:rsid w:val="0038206D"/>
    <w:rsid w:val="003859B5"/>
    <w:rsid w:val="00387179"/>
    <w:rsid w:val="00392ACB"/>
    <w:rsid w:val="00393CB9"/>
    <w:rsid w:val="00396418"/>
    <w:rsid w:val="00396778"/>
    <w:rsid w:val="003A10FF"/>
    <w:rsid w:val="003A16E4"/>
    <w:rsid w:val="003A3CCD"/>
    <w:rsid w:val="003A56F0"/>
    <w:rsid w:val="003A6437"/>
    <w:rsid w:val="003B3EDE"/>
    <w:rsid w:val="003B4DA1"/>
    <w:rsid w:val="003B55EF"/>
    <w:rsid w:val="003C07C9"/>
    <w:rsid w:val="003C1D2A"/>
    <w:rsid w:val="003C41E5"/>
    <w:rsid w:val="003D0039"/>
    <w:rsid w:val="003D0CF8"/>
    <w:rsid w:val="003D0E4F"/>
    <w:rsid w:val="003D1A8B"/>
    <w:rsid w:val="003D29EE"/>
    <w:rsid w:val="003D4A69"/>
    <w:rsid w:val="003E0E58"/>
    <w:rsid w:val="003E202E"/>
    <w:rsid w:val="003E6D81"/>
    <w:rsid w:val="003F027B"/>
    <w:rsid w:val="003F25D0"/>
    <w:rsid w:val="003F39EB"/>
    <w:rsid w:val="0040155E"/>
    <w:rsid w:val="00403FDA"/>
    <w:rsid w:val="00404A4A"/>
    <w:rsid w:val="00405381"/>
    <w:rsid w:val="00413CAD"/>
    <w:rsid w:val="00414A0E"/>
    <w:rsid w:val="00414B7E"/>
    <w:rsid w:val="0041632A"/>
    <w:rsid w:val="004200A5"/>
    <w:rsid w:val="004278CF"/>
    <w:rsid w:val="004341C5"/>
    <w:rsid w:val="004343B2"/>
    <w:rsid w:val="0044294D"/>
    <w:rsid w:val="00444D54"/>
    <w:rsid w:val="00445FB0"/>
    <w:rsid w:val="004467E3"/>
    <w:rsid w:val="0044727A"/>
    <w:rsid w:val="0045031E"/>
    <w:rsid w:val="004510B1"/>
    <w:rsid w:val="00452396"/>
    <w:rsid w:val="00454190"/>
    <w:rsid w:val="00462D3C"/>
    <w:rsid w:val="0046665E"/>
    <w:rsid w:val="00470088"/>
    <w:rsid w:val="00471E66"/>
    <w:rsid w:val="00472363"/>
    <w:rsid w:val="004746DF"/>
    <w:rsid w:val="00477D32"/>
    <w:rsid w:val="004817F6"/>
    <w:rsid w:val="00485915"/>
    <w:rsid w:val="00486244"/>
    <w:rsid w:val="004903B3"/>
    <w:rsid w:val="00490AA5"/>
    <w:rsid w:val="00490E35"/>
    <w:rsid w:val="004913C3"/>
    <w:rsid w:val="00491BA7"/>
    <w:rsid w:val="00491E65"/>
    <w:rsid w:val="00492AD9"/>
    <w:rsid w:val="004931F0"/>
    <w:rsid w:val="0049608E"/>
    <w:rsid w:val="00496315"/>
    <w:rsid w:val="0049634B"/>
    <w:rsid w:val="00496BA9"/>
    <w:rsid w:val="004A3429"/>
    <w:rsid w:val="004A43C1"/>
    <w:rsid w:val="004A59D1"/>
    <w:rsid w:val="004B3C3E"/>
    <w:rsid w:val="004B4385"/>
    <w:rsid w:val="004B441F"/>
    <w:rsid w:val="004B57B4"/>
    <w:rsid w:val="004B640B"/>
    <w:rsid w:val="004C1350"/>
    <w:rsid w:val="004C3019"/>
    <w:rsid w:val="004C444A"/>
    <w:rsid w:val="004C4BAD"/>
    <w:rsid w:val="004C7BC2"/>
    <w:rsid w:val="004D15A2"/>
    <w:rsid w:val="004D60C1"/>
    <w:rsid w:val="004D6C89"/>
    <w:rsid w:val="004E0775"/>
    <w:rsid w:val="004E17DC"/>
    <w:rsid w:val="004E364E"/>
    <w:rsid w:val="004E769F"/>
    <w:rsid w:val="004F018A"/>
    <w:rsid w:val="004F613E"/>
    <w:rsid w:val="005019D9"/>
    <w:rsid w:val="005029B4"/>
    <w:rsid w:val="005032F4"/>
    <w:rsid w:val="00503E5A"/>
    <w:rsid w:val="00504062"/>
    <w:rsid w:val="00505CAD"/>
    <w:rsid w:val="0050692D"/>
    <w:rsid w:val="00511849"/>
    <w:rsid w:val="00513CE9"/>
    <w:rsid w:val="005170E0"/>
    <w:rsid w:val="00520379"/>
    <w:rsid w:val="0052167F"/>
    <w:rsid w:val="00526019"/>
    <w:rsid w:val="00531925"/>
    <w:rsid w:val="005355C7"/>
    <w:rsid w:val="005400DB"/>
    <w:rsid w:val="00544ACE"/>
    <w:rsid w:val="00546931"/>
    <w:rsid w:val="00551727"/>
    <w:rsid w:val="00551CD8"/>
    <w:rsid w:val="00554697"/>
    <w:rsid w:val="005546AA"/>
    <w:rsid w:val="00555380"/>
    <w:rsid w:val="00555A19"/>
    <w:rsid w:val="0056088C"/>
    <w:rsid w:val="00560DF7"/>
    <w:rsid w:val="005644EA"/>
    <w:rsid w:val="00564755"/>
    <w:rsid w:val="00564B63"/>
    <w:rsid w:val="00566BB9"/>
    <w:rsid w:val="00566C3F"/>
    <w:rsid w:val="005726DC"/>
    <w:rsid w:val="005736CD"/>
    <w:rsid w:val="00576C20"/>
    <w:rsid w:val="00577999"/>
    <w:rsid w:val="0058117E"/>
    <w:rsid w:val="0058227B"/>
    <w:rsid w:val="00591F1A"/>
    <w:rsid w:val="00593CA5"/>
    <w:rsid w:val="00596A14"/>
    <w:rsid w:val="005A1F1D"/>
    <w:rsid w:val="005A2830"/>
    <w:rsid w:val="005A2A36"/>
    <w:rsid w:val="005A3240"/>
    <w:rsid w:val="005A43AA"/>
    <w:rsid w:val="005A570B"/>
    <w:rsid w:val="005B1573"/>
    <w:rsid w:val="005B5CB4"/>
    <w:rsid w:val="005C05CB"/>
    <w:rsid w:val="005C2613"/>
    <w:rsid w:val="005C68B6"/>
    <w:rsid w:val="005D0142"/>
    <w:rsid w:val="005D1A02"/>
    <w:rsid w:val="005D7B02"/>
    <w:rsid w:val="005D7E1F"/>
    <w:rsid w:val="005E4BB4"/>
    <w:rsid w:val="005E5D8B"/>
    <w:rsid w:val="005F32DA"/>
    <w:rsid w:val="005F7AA4"/>
    <w:rsid w:val="006025C3"/>
    <w:rsid w:val="00604709"/>
    <w:rsid w:val="006054BF"/>
    <w:rsid w:val="00616541"/>
    <w:rsid w:val="00621127"/>
    <w:rsid w:val="00621140"/>
    <w:rsid w:val="00623EF0"/>
    <w:rsid w:val="00637134"/>
    <w:rsid w:val="00655AB0"/>
    <w:rsid w:val="006576AE"/>
    <w:rsid w:val="006619B1"/>
    <w:rsid w:val="006629C8"/>
    <w:rsid w:val="00663B79"/>
    <w:rsid w:val="00664B35"/>
    <w:rsid w:val="00664C6A"/>
    <w:rsid w:val="00664F25"/>
    <w:rsid w:val="00665B55"/>
    <w:rsid w:val="00671E6D"/>
    <w:rsid w:val="006724DB"/>
    <w:rsid w:val="00674972"/>
    <w:rsid w:val="006823CE"/>
    <w:rsid w:val="00685E66"/>
    <w:rsid w:val="006861A3"/>
    <w:rsid w:val="0068690C"/>
    <w:rsid w:val="00687912"/>
    <w:rsid w:val="00691588"/>
    <w:rsid w:val="00692416"/>
    <w:rsid w:val="006941AC"/>
    <w:rsid w:val="00694E23"/>
    <w:rsid w:val="00695C94"/>
    <w:rsid w:val="006A1EB5"/>
    <w:rsid w:val="006A22A3"/>
    <w:rsid w:val="006A27D7"/>
    <w:rsid w:val="006A5081"/>
    <w:rsid w:val="006A6745"/>
    <w:rsid w:val="006B4BBA"/>
    <w:rsid w:val="006B6BC2"/>
    <w:rsid w:val="006C07F2"/>
    <w:rsid w:val="006C12CC"/>
    <w:rsid w:val="006C2756"/>
    <w:rsid w:val="006C3B06"/>
    <w:rsid w:val="006C46A7"/>
    <w:rsid w:val="006C4B56"/>
    <w:rsid w:val="006C5E2A"/>
    <w:rsid w:val="006C7D80"/>
    <w:rsid w:val="006D0A18"/>
    <w:rsid w:val="006D3187"/>
    <w:rsid w:val="006D467D"/>
    <w:rsid w:val="006D501D"/>
    <w:rsid w:val="006D55F7"/>
    <w:rsid w:val="006E0563"/>
    <w:rsid w:val="006E3E56"/>
    <w:rsid w:val="006E42AA"/>
    <w:rsid w:val="006E5C92"/>
    <w:rsid w:val="006E5ED9"/>
    <w:rsid w:val="006E6295"/>
    <w:rsid w:val="006E6699"/>
    <w:rsid w:val="006E6D2D"/>
    <w:rsid w:val="006F0437"/>
    <w:rsid w:val="006F2A91"/>
    <w:rsid w:val="006F4FF2"/>
    <w:rsid w:val="00700D5E"/>
    <w:rsid w:val="00703BFD"/>
    <w:rsid w:val="007049CD"/>
    <w:rsid w:val="0070656A"/>
    <w:rsid w:val="00710E3F"/>
    <w:rsid w:val="007130CB"/>
    <w:rsid w:val="00714251"/>
    <w:rsid w:val="00714B97"/>
    <w:rsid w:val="0071577A"/>
    <w:rsid w:val="007162CB"/>
    <w:rsid w:val="007222DD"/>
    <w:rsid w:val="00723285"/>
    <w:rsid w:val="00726BBA"/>
    <w:rsid w:val="00727129"/>
    <w:rsid w:val="00730172"/>
    <w:rsid w:val="00731688"/>
    <w:rsid w:val="007317F6"/>
    <w:rsid w:val="007358D6"/>
    <w:rsid w:val="0074000B"/>
    <w:rsid w:val="007415C2"/>
    <w:rsid w:val="007424FC"/>
    <w:rsid w:val="00742641"/>
    <w:rsid w:val="00745040"/>
    <w:rsid w:val="00751A36"/>
    <w:rsid w:val="00754EC5"/>
    <w:rsid w:val="0075658C"/>
    <w:rsid w:val="00761FDF"/>
    <w:rsid w:val="00764A77"/>
    <w:rsid w:val="00765847"/>
    <w:rsid w:val="0077175B"/>
    <w:rsid w:val="0077376A"/>
    <w:rsid w:val="007771F8"/>
    <w:rsid w:val="007775E7"/>
    <w:rsid w:val="0079155B"/>
    <w:rsid w:val="0079333C"/>
    <w:rsid w:val="00793F7C"/>
    <w:rsid w:val="00794984"/>
    <w:rsid w:val="007949D5"/>
    <w:rsid w:val="00795314"/>
    <w:rsid w:val="00796BC0"/>
    <w:rsid w:val="0079720B"/>
    <w:rsid w:val="00797600"/>
    <w:rsid w:val="007A0B17"/>
    <w:rsid w:val="007A53C9"/>
    <w:rsid w:val="007A598E"/>
    <w:rsid w:val="007A662B"/>
    <w:rsid w:val="007B02D8"/>
    <w:rsid w:val="007B0C77"/>
    <w:rsid w:val="007B1352"/>
    <w:rsid w:val="007B2022"/>
    <w:rsid w:val="007B41BE"/>
    <w:rsid w:val="007B57BB"/>
    <w:rsid w:val="007C044A"/>
    <w:rsid w:val="007C10EB"/>
    <w:rsid w:val="007C5825"/>
    <w:rsid w:val="007C5A31"/>
    <w:rsid w:val="007C6399"/>
    <w:rsid w:val="007C7CEF"/>
    <w:rsid w:val="007D0191"/>
    <w:rsid w:val="007D376A"/>
    <w:rsid w:val="007E15B1"/>
    <w:rsid w:val="007E29C9"/>
    <w:rsid w:val="007E2A8E"/>
    <w:rsid w:val="007E2BB7"/>
    <w:rsid w:val="007E64A7"/>
    <w:rsid w:val="007F22A0"/>
    <w:rsid w:val="007F3F1D"/>
    <w:rsid w:val="007F5FE8"/>
    <w:rsid w:val="007F612F"/>
    <w:rsid w:val="00806D5D"/>
    <w:rsid w:val="00807DAE"/>
    <w:rsid w:val="0081048F"/>
    <w:rsid w:val="0081415E"/>
    <w:rsid w:val="00817967"/>
    <w:rsid w:val="00817C3D"/>
    <w:rsid w:val="00820260"/>
    <w:rsid w:val="00824527"/>
    <w:rsid w:val="00825E64"/>
    <w:rsid w:val="00832010"/>
    <w:rsid w:val="00833904"/>
    <w:rsid w:val="00836A6D"/>
    <w:rsid w:val="008376CE"/>
    <w:rsid w:val="008401FC"/>
    <w:rsid w:val="0084031F"/>
    <w:rsid w:val="008417F8"/>
    <w:rsid w:val="00841B01"/>
    <w:rsid w:val="00842976"/>
    <w:rsid w:val="00845223"/>
    <w:rsid w:val="00852CF8"/>
    <w:rsid w:val="008550CC"/>
    <w:rsid w:val="00855916"/>
    <w:rsid w:val="008716BC"/>
    <w:rsid w:val="00872569"/>
    <w:rsid w:val="00880D47"/>
    <w:rsid w:val="00881E00"/>
    <w:rsid w:val="00882C8E"/>
    <w:rsid w:val="008845DE"/>
    <w:rsid w:val="0088490B"/>
    <w:rsid w:val="00895323"/>
    <w:rsid w:val="008A361D"/>
    <w:rsid w:val="008A394A"/>
    <w:rsid w:val="008A6F8F"/>
    <w:rsid w:val="008A7933"/>
    <w:rsid w:val="008B0CC7"/>
    <w:rsid w:val="008B1A53"/>
    <w:rsid w:val="008B1A82"/>
    <w:rsid w:val="008B54AF"/>
    <w:rsid w:val="008B5DAB"/>
    <w:rsid w:val="008C0CC5"/>
    <w:rsid w:val="008C2707"/>
    <w:rsid w:val="008C3356"/>
    <w:rsid w:val="008C62FB"/>
    <w:rsid w:val="008C7631"/>
    <w:rsid w:val="008D0524"/>
    <w:rsid w:val="008E0753"/>
    <w:rsid w:val="008E1EF3"/>
    <w:rsid w:val="008E5403"/>
    <w:rsid w:val="008E5B01"/>
    <w:rsid w:val="008E680A"/>
    <w:rsid w:val="008E7B8B"/>
    <w:rsid w:val="008F08CC"/>
    <w:rsid w:val="008F090E"/>
    <w:rsid w:val="008F3515"/>
    <w:rsid w:val="00900332"/>
    <w:rsid w:val="00901C8E"/>
    <w:rsid w:val="00902A86"/>
    <w:rsid w:val="00905FEC"/>
    <w:rsid w:val="0091010E"/>
    <w:rsid w:val="0091130F"/>
    <w:rsid w:val="009121EF"/>
    <w:rsid w:val="00914FE9"/>
    <w:rsid w:val="009241EE"/>
    <w:rsid w:val="00924A90"/>
    <w:rsid w:val="00926EA6"/>
    <w:rsid w:val="00927CDC"/>
    <w:rsid w:val="00930EA1"/>
    <w:rsid w:val="009328F7"/>
    <w:rsid w:val="00933511"/>
    <w:rsid w:val="00935810"/>
    <w:rsid w:val="00936147"/>
    <w:rsid w:val="00936DF1"/>
    <w:rsid w:val="00941A7E"/>
    <w:rsid w:val="009430FE"/>
    <w:rsid w:val="009477AB"/>
    <w:rsid w:val="00947AD7"/>
    <w:rsid w:val="009506BA"/>
    <w:rsid w:val="00952469"/>
    <w:rsid w:val="00953FAA"/>
    <w:rsid w:val="00955227"/>
    <w:rsid w:val="009615BE"/>
    <w:rsid w:val="00964C34"/>
    <w:rsid w:val="00965DA2"/>
    <w:rsid w:val="00973E29"/>
    <w:rsid w:val="009750CD"/>
    <w:rsid w:val="0097695C"/>
    <w:rsid w:val="0098136D"/>
    <w:rsid w:val="0098537D"/>
    <w:rsid w:val="0098656E"/>
    <w:rsid w:val="009868C3"/>
    <w:rsid w:val="00987856"/>
    <w:rsid w:val="00993380"/>
    <w:rsid w:val="00996634"/>
    <w:rsid w:val="009A0922"/>
    <w:rsid w:val="009A123D"/>
    <w:rsid w:val="009A41F6"/>
    <w:rsid w:val="009A601A"/>
    <w:rsid w:val="009A67F2"/>
    <w:rsid w:val="009A7F5A"/>
    <w:rsid w:val="009B01CD"/>
    <w:rsid w:val="009B13A0"/>
    <w:rsid w:val="009B143A"/>
    <w:rsid w:val="009B2B50"/>
    <w:rsid w:val="009B6408"/>
    <w:rsid w:val="009B7658"/>
    <w:rsid w:val="009C57BC"/>
    <w:rsid w:val="009C6ADA"/>
    <w:rsid w:val="009C79C3"/>
    <w:rsid w:val="009D001F"/>
    <w:rsid w:val="009D1190"/>
    <w:rsid w:val="009D1FA0"/>
    <w:rsid w:val="009D4932"/>
    <w:rsid w:val="009D4FBB"/>
    <w:rsid w:val="009D53B4"/>
    <w:rsid w:val="009D69DE"/>
    <w:rsid w:val="009D7C62"/>
    <w:rsid w:val="009E3920"/>
    <w:rsid w:val="009E44FA"/>
    <w:rsid w:val="009E47AE"/>
    <w:rsid w:val="009E57CF"/>
    <w:rsid w:val="009F0D48"/>
    <w:rsid w:val="009F181D"/>
    <w:rsid w:val="009F2771"/>
    <w:rsid w:val="009F3C69"/>
    <w:rsid w:val="009F4499"/>
    <w:rsid w:val="009F63AC"/>
    <w:rsid w:val="009F6BC4"/>
    <w:rsid w:val="009F7FD0"/>
    <w:rsid w:val="00A00122"/>
    <w:rsid w:val="00A02685"/>
    <w:rsid w:val="00A036C3"/>
    <w:rsid w:val="00A03A24"/>
    <w:rsid w:val="00A05608"/>
    <w:rsid w:val="00A065BB"/>
    <w:rsid w:val="00A070DE"/>
    <w:rsid w:val="00A07F65"/>
    <w:rsid w:val="00A11C42"/>
    <w:rsid w:val="00A14504"/>
    <w:rsid w:val="00A16A91"/>
    <w:rsid w:val="00A2631D"/>
    <w:rsid w:val="00A26BF2"/>
    <w:rsid w:val="00A27F56"/>
    <w:rsid w:val="00A30314"/>
    <w:rsid w:val="00A3049C"/>
    <w:rsid w:val="00A31FF0"/>
    <w:rsid w:val="00A40E2F"/>
    <w:rsid w:val="00A41EF2"/>
    <w:rsid w:val="00A54935"/>
    <w:rsid w:val="00A56312"/>
    <w:rsid w:val="00A61486"/>
    <w:rsid w:val="00A62C4F"/>
    <w:rsid w:val="00A63578"/>
    <w:rsid w:val="00A67108"/>
    <w:rsid w:val="00A673CB"/>
    <w:rsid w:val="00A67DB5"/>
    <w:rsid w:val="00A733C6"/>
    <w:rsid w:val="00A734EC"/>
    <w:rsid w:val="00A73CDD"/>
    <w:rsid w:val="00A74C3C"/>
    <w:rsid w:val="00A7525A"/>
    <w:rsid w:val="00A80FEE"/>
    <w:rsid w:val="00A8123C"/>
    <w:rsid w:val="00A84EBA"/>
    <w:rsid w:val="00A85B28"/>
    <w:rsid w:val="00A861EA"/>
    <w:rsid w:val="00A86609"/>
    <w:rsid w:val="00A86F15"/>
    <w:rsid w:val="00A938B6"/>
    <w:rsid w:val="00A955F1"/>
    <w:rsid w:val="00A97FA4"/>
    <w:rsid w:val="00AA125E"/>
    <w:rsid w:val="00AA1E87"/>
    <w:rsid w:val="00AA72B2"/>
    <w:rsid w:val="00AB393D"/>
    <w:rsid w:val="00AB3A2E"/>
    <w:rsid w:val="00AB562A"/>
    <w:rsid w:val="00AB64F5"/>
    <w:rsid w:val="00AB6656"/>
    <w:rsid w:val="00AC0667"/>
    <w:rsid w:val="00AC21B2"/>
    <w:rsid w:val="00AC52CA"/>
    <w:rsid w:val="00AD7EF5"/>
    <w:rsid w:val="00AE375D"/>
    <w:rsid w:val="00AE42A9"/>
    <w:rsid w:val="00AE524E"/>
    <w:rsid w:val="00AE76FC"/>
    <w:rsid w:val="00AF005D"/>
    <w:rsid w:val="00AF13A9"/>
    <w:rsid w:val="00AF1DC6"/>
    <w:rsid w:val="00AF22FD"/>
    <w:rsid w:val="00AF70DC"/>
    <w:rsid w:val="00B019BD"/>
    <w:rsid w:val="00B0380F"/>
    <w:rsid w:val="00B041E4"/>
    <w:rsid w:val="00B11C5F"/>
    <w:rsid w:val="00B129D6"/>
    <w:rsid w:val="00B14B11"/>
    <w:rsid w:val="00B14F28"/>
    <w:rsid w:val="00B1561B"/>
    <w:rsid w:val="00B16050"/>
    <w:rsid w:val="00B16B8E"/>
    <w:rsid w:val="00B17C5E"/>
    <w:rsid w:val="00B24BF6"/>
    <w:rsid w:val="00B24D80"/>
    <w:rsid w:val="00B26865"/>
    <w:rsid w:val="00B30B99"/>
    <w:rsid w:val="00B35194"/>
    <w:rsid w:val="00B378F8"/>
    <w:rsid w:val="00B50C19"/>
    <w:rsid w:val="00B530E0"/>
    <w:rsid w:val="00B61611"/>
    <w:rsid w:val="00B63439"/>
    <w:rsid w:val="00B65003"/>
    <w:rsid w:val="00B66319"/>
    <w:rsid w:val="00B674D7"/>
    <w:rsid w:val="00B716EF"/>
    <w:rsid w:val="00B720E9"/>
    <w:rsid w:val="00B80D41"/>
    <w:rsid w:val="00B80F38"/>
    <w:rsid w:val="00B81D51"/>
    <w:rsid w:val="00B854D7"/>
    <w:rsid w:val="00B85AA5"/>
    <w:rsid w:val="00B94540"/>
    <w:rsid w:val="00B9596A"/>
    <w:rsid w:val="00B9749A"/>
    <w:rsid w:val="00BA0064"/>
    <w:rsid w:val="00BA6D20"/>
    <w:rsid w:val="00BA73CB"/>
    <w:rsid w:val="00BB2C04"/>
    <w:rsid w:val="00BB3296"/>
    <w:rsid w:val="00BB487B"/>
    <w:rsid w:val="00BB51F5"/>
    <w:rsid w:val="00BB727C"/>
    <w:rsid w:val="00BC097A"/>
    <w:rsid w:val="00BC128E"/>
    <w:rsid w:val="00BC207D"/>
    <w:rsid w:val="00BC3070"/>
    <w:rsid w:val="00BC3F34"/>
    <w:rsid w:val="00BC53E9"/>
    <w:rsid w:val="00BC5D1D"/>
    <w:rsid w:val="00BC6287"/>
    <w:rsid w:val="00BC7E5C"/>
    <w:rsid w:val="00BD12BB"/>
    <w:rsid w:val="00BD305B"/>
    <w:rsid w:val="00BD58FC"/>
    <w:rsid w:val="00BD61D0"/>
    <w:rsid w:val="00BD67CF"/>
    <w:rsid w:val="00BD6C5F"/>
    <w:rsid w:val="00BE2A53"/>
    <w:rsid w:val="00BE7EBF"/>
    <w:rsid w:val="00BF04D5"/>
    <w:rsid w:val="00BF1076"/>
    <w:rsid w:val="00BF1BAE"/>
    <w:rsid w:val="00BF2B14"/>
    <w:rsid w:val="00BF2B49"/>
    <w:rsid w:val="00BF3BC4"/>
    <w:rsid w:val="00BF6967"/>
    <w:rsid w:val="00C02548"/>
    <w:rsid w:val="00C02BCA"/>
    <w:rsid w:val="00C10B84"/>
    <w:rsid w:val="00C11321"/>
    <w:rsid w:val="00C11C3E"/>
    <w:rsid w:val="00C11FA4"/>
    <w:rsid w:val="00C12382"/>
    <w:rsid w:val="00C124C7"/>
    <w:rsid w:val="00C13359"/>
    <w:rsid w:val="00C13F6F"/>
    <w:rsid w:val="00C1404B"/>
    <w:rsid w:val="00C25CE4"/>
    <w:rsid w:val="00C2715F"/>
    <w:rsid w:val="00C31432"/>
    <w:rsid w:val="00C348CF"/>
    <w:rsid w:val="00C41459"/>
    <w:rsid w:val="00C41588"/>
    <w:rsid w:val="00C41CB2"/>
    <w:rsid w:val="00C439C3"/>
    <w:rsid w:val="00C4403A"/>
    <w:rsid w:val="00C46CB9"/>
    <w:rsid w:val="00C46F9A"/>
    <w:rsid w:val="00C47AD0"/>
    <w:rsid w:val="00C51A11"/>
    <w:rsid w:val="00C53984"/>
    <w:rsid w:val="00C61400"/>
    <w:rsid w:val="00C61AEB"/>
    <w:rsid w:val="00C636D7"/>
    <w:rsid w:val="00C64B62"/>
    <w:rsid w:val="00C6506D"/>
    <w:rsid w:val="00C653D2"/>
    <w:rsid w:val="00C66E37"/>
    <w:rsid w:val="00C709D9"/>
    <w:rsid w:val="00C7132F"/>
    <w:rsid w:val="00C7353F"/>
    <w:rsid w:val="00C73594"/>
    <w:rsid w:val="00C74DDD"/>
    <w:rsid w:val="00C75198"/>
    <w:rsid w:val="00C81DC9"/>
    <w:rsid w:val="00C87AE7"/>
    <w:rsid w:val="00C87BF7"/>
    <w:rsid w:val="00C90549"/>
    <w:rsid w:val="00C90DD2"/>
    <w:rsid w:val="00C93B97"/>
    <w:rsid w:val="00C9517B"/>
    <w:rsid w:val="00C95D2C"/>
    <w:rsid w:val="00C961FB"/>
    <w:rsid w:val="00CA115C"/>
    <w:rsid w:val="00CA15F6"/>
    <w:rsid w:val="00CA4328"/>
    <w:rsid w:val="00CA7C94"/>
    <w:rsid w:val="00CA7EDF"/>
    <w:rsid w:val="00CB0065"/>
    <w:rsid w:val="00CB0EC2"/>
    <w:rsid w:val="00CB18E0"/>
    <w:rsid w:val="00CB48E8"/>
    <w:rsid w:val="00CB5014"/>
    <w:rsid w:val="00CB5E04"/>
    <w:rsid w:val="00CB7EF7"/>
    <w:rsid w:val="00CC5A7D"/>
    <w:rsid w:val="00CC6877"/>
    <w:rsid w:val="00CD163E"/>
    <w:rsid w:val="00CD3145"/>
    <w:rsid w:val="00CE1D6A"/>
    <w:rsid w:val="00CE621C"/>
    <w:rsid w:val="00CF24FB"/>
    <w:rsid w:val="00CF39BE"/>
    <w:rsid w:val="00CF7646"/>
    <w:rsid w:val="00D00BC7"/>
    <w:rsid w:val="00D04B1D"/>
    <w:rsid w:val="00D053BF"/>
    <w:rsid w:val="00D05A6A"/>
    <w:rsid w:val="00D079ED"/>
    <w:rsid w:val="00D11E96"/>
    <w:rsid w:val="00D16E36"/>
    <w:rsid w:val="00D176DD"/>
    <w:rsid w:val="00D17FDB"/>
    <w:rsid w:val="00D21221"/>
    <w:rsid w:val="00D224EB"/>
    <w:rsid w:val="00D239E9"/>
    <w:rsid w:val="00D302BA"/>
    <w:rsid w:val="00D318BF"/>
    <w:rsid w:val="00D3249F"/>
    <w:rsid w:val="00D34221"/>
    <w:rsid w:val="00D37C75"/>
    <w:rsid w:val="00D41865"/>
    <w:rsid w:val="00D4494C"/>
    <w:rsid w:val="00D45F28"/>
    <w:rsid w:val="00D511F1"/>
    <w:rsid w:val="00D51AAF"/>
    <w:rsid w:val="00D52D2D"/>
    <w:rsid w:val="00D57A02"/>
    <w:rsid w:val="00D6205D"/>
    <w:rsid w:val="00D63656"/>
    <w:rsid w:val="00D64ED9"/>
    <w:rsid w:val="00D65A43"/>
    <w:rsid w:val="00D6664A"/>
    <w:rsid w:val="00D737BD"/>
    <w:rsid w:val="00D739EF"/>
    <w:rsid w:val="00D73B89"/>
    <w:rsid w:val="00D74DBF"/>
    <w:rsid w:val="00D76147"/>
    <w:rsid w:val="00D8057C"/>
    <w:rsid w:val="00D81CF2"/>
    <w:rsid w:val="00D81EE7"/>
    <w:rsid w:val="00D8349B"/>
    <w:rsid w:val="00D86D58"/>
    <w:rsid w:val="00D90365"/>
    <w:rsid w:val="00D9173A"/>
    <w:rsid w:val="00D92412"/>
    <w:rsid w:val="00D93771"/>
    <w:rsid w:val="00D93796"/>
    <w:rsid w:val="00D950ED"/>
    <w:rsid w:val="00DA1784"/>
    <w:rsid w:val="00DA2CE7"/>
    <w:rsid w:val="00DA3B94"/>
    <w:rsid w:val="00DA3D44"/>
    <w:rsid w:val="00DA4DEF"/>
    <w:rsid w:val="00DA65A5"/>
    <w:rsid w:val="00DA76DC"/>
    <w:rsid w:val="00DB3919"/>
    <w:rsid w:val="00DB398F"/>
    <w:rsid w:val="00DB4CAB"/>
    <w:rsid w:val="00DB62B2"/>
    <w:rsid w:val="00DB6D71"/>
    <w:rsid w:val="00DB7D6B"/>
    <w:rsid w:val="00DC1DB7"/>
    <w:rsid w:val="00DC36E3"/>
    <w:rsid w:val="00DC42FA"/>
    <w:rsid w:val="00DC535E"/>
    <w:rsid w:val="00DC6408"/>
    <w:rsid w:val="00DC6480"/>
    <w:rsid w:val="00DC6733"/>
    <w:rsid w:val="00DC6859"/>
    <w:rsid w:val="00DC72BC"/>
    <w:rsid w:val="00DD2737"/>
    <w:rsid w:val="00DD32B5"/>
    <w:rsid w:val="00DD59EA"/>
    <w:rsid w:val="00DE0EF6"/>
    <w:rsid w:val="00DE4250"/>
    <w:rsid w:val="00DE4B5B"/>
    <w:rsid w:val="00DE4D96"/>
    <w:rsid w:val="00DE7684"/>
    <w:rsid w:val="00DE77EA"/>
    <w:rsid w:val="00DF2910"/>
    <w:rsid w:val="00DF7DA0"/>
    <w:rsid w:val="00E02B08"/>
    <w:rsid w:val="00E05B32"/>
    <w:rsid w:val="00E05FD2"/>
    <w:rsid w:val="00E07BFF"/>
    <w:rsid w:val="00E104BE"/>
    <w:rsid w:val="00E17760"/>
    <w:rsid w:val="00E17D7E"/>
    <w:rsid w:val="00E22481"/>
    <w:rsid w:val="00E226B1"/>
    <w:rsid w:val="00E2303A"/>
    <w:rsid w:val="00E2605E"/>
    <w:rsid w:val="00E2785D"/>
    <w:rsid w:val="00E337C4"/>
    <w:rsid w:val="00E345BC"/>
    <w:rsid w:val="00E36DBA"/>
    <w:rsid w:val="00E37F4F"/>
    <w:rsid w:val="00E4253F"/>
    <w:rsid w:val="00E42DF1"/>
    <w:rsid w:val="00E443BE"/>
    <w:rsid w:val="00E45EFA"/>
    <w:rsid w:val="00E46229"/>
    <w:rsid w:val="00E468E4"/>
    <w:rsid w:val="00E46FC8"/>
    <w:rsid w:val="00E47A95"/>
    <w:rsid w:val="00E50A13"/>
    <w:rsid w:val="00E52217"/>
    <w:rsid w:val="00E529CD"/>
    <w:rsid w:val="00E52A61"/>
    <w:rsid w:val="00E563F9"/>
    <w:rsid w:val="00E56F5E"/>
    <w:rsid w:val="00E56FD0"/>
    <w:rsid w:val="00E57A5D"/>
    <w:rsid w:val="00E60823"/>
    <w:rsid w:val="00E62F11"/>
    <w:rsid w:val="00E64445"/>
    <w:rsid w:val="00E65552"/>
    <w:rsid w:val="00E667B6"/>
    <w:rsid w:val="00E72A76"/>
    <w:rsid w:val="00E741B1"/>
    <w:rsid w:val="00E80733"/>
    <w:rsid w:val="00E877BE"/>
    <w:rsid w:val="00E87FE1"/>
    <w:rsid w:val="00E90CB2"/>
    <w:rsid w:val="00E93C6F"/>
    <w:rsid w:val="00E95DF7"/>
    <w:rsid w:val="00E97B41"/>
    <w:rsid w:val="00EA1AD0"/>
    <w:rsid w:val="00EA7A61"/>
    <w:rsid w:val="00EB2EFE"/>
    <w:rsid w:val="00EB322F"/>
    <w:rsid w:val="00EB5D02"/>
    <w:rsid w:val="00EB5F83"/>
    <w:rsid w:val="00EC0594"/>
    <w:rsid w:val="00EC3304"/>
    <w:rsid w:val="00EC346A"/>
    <w:rsid w:val="00EC4AC3"/>
    <w:rsid w:val="00EC799E"/>
    <w:rsid w:val="00EC7FF2"/>
    <w:rsid w:val="00ED10CA"/>
    <w:rsid w:val="00ED699D"/>
    <w:rsid w:val="00ED6D2C"/>
    <w:rsid w:val="00ED736D"/>
    <w:rsid w:val="00EE093D"/>
    <w:rsid w:val="00EE14BF"/>
    <w:rsid w:val="00EE5C17"/>
    <w:rsid w:val="00EF5793"/>
    <w:rsid w:val="00EF7FB7"/>
    <w:rsid w:val="00F01027"/>
    <w:rsid w:val="00F0340E"/>
    <w:rsid w:val="00F04543"/>
    <w:rsid w:val="00F055F2"/>
    <w:rsid w:val="00F1069F"/>
    <w:rsid w:val="00F119B3"/>
    <w:rsid w:val="00F1778A"/>
    <w:rsid w:val="00F22D4C"/>
    <w:rsid w:val="00F24084"/>
    <w:rsid w:val="00F26DD6"/>
    <w:rsid w:val="00F30C6D"/>
    <w:rsid w:val="00F33082"/>
    <w:rsid w:val="00F33726"/>
    <w:rsid w:val="00F3572A"/>
    <w:rsid w:val="00F40799"/>
    <w:rsid w:val="00F40F02"/>
    <w:rsid w:val="00F427B8"/>
    <w:rsid w:val="00F42ED5"/>
    <w:rsid w:val="00F4453F"/>
    <w:rsid w:val="00F46CD4"/>
    <w:rsid w:val="00F50A1D"/>
    <w:rsid w:val="00F51A9B"/>
    <w:rsid w:val="00F51F52"/>
    <w:rsid w:val="00F5526F"/>
    <w:rsid w:val="00F60F00"/>
    <w:rsid w:val="00F66311"/>
    <w:rsid w:val="00F664C2"/>
    <w:rsid w:val="00F6665B"/>
    <w:rsid w:val="00F7392E"/>
    <w:rsid w:val="00F75D13"/>
    <w:rsid w:val="00F77458"/>
    <w:rsid w:val="00F80EA0"/>
    <w:rsid w:val="00F814DD"/>
    <w:rsid w:val="00F8602E"/>
    <w:rsid w:val="00F8772B"/>
    <w:rsid w:val="00F91D44"/>
    <w:rsid w:val="00F9343E"/>
    <w:rsid w:val="00F961DB"/>
    <w:rsid w:val="00FA0BAA"/>
    <w:rsid w:val="00FA44B1"/>
    <w:rsid w:val="00FA4511"/>
    <w:rsid w:val="00FA4A6A"/>
    <w:rsid w:val="00FB223D"/>
    <w:rsid w:val="00FB27F8"/>
    <w:rsid w:val="00FB471D"/>
    <w:rsid w:val="00FB7CF1"/>
    <w:rsid w:val="00FC10E9"/>
    <w:rsid w:val="00FC18F5"/>
    <w:rsid w:val="00FC1E67"/>
    <w:rsid w:val="00FC6AF7"/>
    <w:rsid w:val="00FD041A"/>
    <w:rsid w:val="00FD2936"/>
    <w:rsid w:val="00FD3586"/>
    <w:rsid w:val="00FD757D"/>
    <w:rsid w:val="00FD7F15"/>
    <w:rsid w:val="00FE3AEA"/>
    <w:rsid w:val="00FE4F04"/>
    <w:rsid w:val="00FF3161"/>
    <w:rsid w:val="00FF3F08"/>
    <w:rsid w:val="00FF4647"/>
    <w:rsid w:val="00FF474B"/>
  </w:rsids>
  <m:mathPr>
    <m:mathFont m:val="Cambria Math"/>
    <m:brkBin m:val="before"/>
    <m:brkBinSub m:val="--"/>
    <m:smallFrac m:val="0"/>
    <m:dispDef/>
    <m:lMargin m:val="0"/>
    <m:rMargin m:val="0"/>
    <m:defJc m:val="centerGroup"/>
    <m:wrapIndent m:val="1440"/>
    <m:intLim m:val="subSup"/>
    <m:naryLim m:val="undOvr"/>
  </m:mathPr>
  <w:attachedSchema w:val="kcentrix:tara"/>
  <w:attachedSchema w:val="http://www.w3.org/1999/XSL/Format"/>
  <w:attachedSchema w:val="urn:rmg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 w:hAnsi="Cambria"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E36"/>
    <w:pPr>
      <w:jc w:val="both"/>
    </w:pPr>
    <w:rPr>
      <w:rFonts w:ascii="Arial" w:eastAsia="Times" w:hAnsi="Arial"/>
      <w:sz w:val="24"/>
      <w:szCs w:val="20"/>
      <w:lang w:val="en-GB"/>
    </w:rPr>
  </w:style>
  <w:style w:type="paragraph" w:styleId="Heading1">
    <w:name w:val="heading 1"/>
    <w:basedOn w:val="Normal"/>
    <w:next w:val="Normal"/>
    <w:link w:val="Heading1Char"/>
    <w:uiPriority w:val="99"/>
    <w:qFormat/>
    <w:rsid w:val="00334CC2"/>
    <w:pPr>
      <w:keepNext/>
      <w:keepLines/>
      <w:numPr>
        <w:numId w:val="2"/>
      </w:numPr>
      <w:spacing w:before="480"/>
      <w:outlineLvl w:val="0"/>
    </w:pPr>
    <w:rPr>
      <w:rFonts w:ascii="Calibri" w:eastAsia="MS ????" w:hAnsi="Calibri" w:cs="Calibri"/>
      <w:b/>
      <w:bCs/>
      <w:color w:val="345A8A"/>
      <w:sz w:val="32"/>
      <w:szCs w:val="32"/>
    </w:rPr>
  </w:style>
  <w:style w:type="paragraph" w:styleId="Heading2">
    <w:name w:val="heading 2"/>
    <w:basedOn w:val="Heading1"/>
    <w:next w:val="Normal"/>
    <w:link w:val="Heading2Char"/>
    <w:uiPriority w:val="99"/>
    <w:qFormat/>
    <w:rsid w:val="00334CC2"/>
    <w:pPr>
      <w:numPr>
        <w:ilvl w:val="1"/>
      </w:numPr>
      <w:spacing w:before="200"/>
      <w:outlineLvl w:val="1"/>
    </w:pPr>
    <w:rPr>
      <w:color w:val="4F81BD"/>
      <w:sz w:val="26"/>
      <w:szCs w:val="26"/>
    </w:rPr>
  </w:style>
  <w:style w:type="paragraph" w:styleId="Heading3">
    <w:name w:val="heading 3"/>
    <w:basedOn w:val="Normal"/>
    <w:next w:val="Normal"/>
    <w:link w:val="Heading3Char"/>
    <w:uiPriority w:val="99"/>
    <w:qFormat/>
    <w:rsid w:val="0035200E"/>
    <w:pPr>
      <w:keepNext/>
      <w:keepLines/>
      <w:numPr>
        <w:ilvl w:val="2"/>
        <w:numId w:val="2"/>
      </w:numPr>
      <w:spacing w:before="200"/>
      <w:outlineLvl w:val="2"/>
    </w:pPr>
    <w:rPr>
      <w:rFonts w:ascii="Calibri" w:eastAsia="MS ????" w:hAnsi="Calibri" w:cs="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34CC2"/>
    <w:rPr>
      <w:rFonts w:ascii="Calibri" w:eastAsia="MS ????" w:hAnsi="Calibri" w:cs="Calibri"/>
      <w:b/>
      <w:bCs/>
      <w:color w:val="345A8A"/>
      <w:sz w:val="32"/>
      <w:szCs w:val="32"/>
      <w:lang w:val="en-GB"/>
    </w:rPr>
  </w:style>
  <w:style w:type="character" w:customStyle="1" w:styleId="Heading2Char">
    <w:name w:val="Heading 2 Char"/>
    <w:basedOn w:val="DefaultParagraphFont"/>
    <w:link w:val="Heading2"/>
    <w:uiPriority w:val="99"/>
    <w:locked/>
    <w:rsid w:val="00334CC2"/>
    <w:rPr>
      <w:rFonts w:ascii="Calibri" w:eastAsia="MS ????" w:hAnsi="Calibri" w:cs="Calibri"/>
      <w:b/>
      <w:bCs/>
      <w:color w:val="4F81BD"/>
      <w:sz w:val="26"/>
      <w:szCs w:val="26"/>
      <w:lang w:val="en-GB"/>
    </w:rPr>
  </w:style>
  <w:style w:type="character" w:customStyle="1" w:styleId="Heading3Char">
    <w:name w:val="Heading 3 Char"/>
    <w:basedOn w:val="DefaultParagraphFont"/>
    <w:link w:val="Heading3"/>
    <w:uiPriority w:val="99"/>
    <w:locked/>
    <w:rsid w:val="0035200E"/>
    <w:rPr>
      <w:rFonts w:ascii="Calibri" w:eastAsia="MS ????" w:hAnsi="Calibri" w:cs="Calibri"/>
      <w:b/>
      <w:bCs/>
      <w:color w:val="4F81BD"/>
      <w:sz w:val="24"/>
      <w:szCs w:val="20"/>
      <w:lang w:val="en-GB"/>
    </w:rPr>
  </w:style>
  <w:style w:type="paragraph" w:styleId="ListParagraph">
    <w:name w:val="List Paragraph"/>
    <w:basedOn w:val="Normal"/>
    <w:uiPriority w:val="34"/>
    <w:qFormat/>
    <w:rsid w:val="00E2303A"/>
    <w:pPr>
      <w:ind w:left="720"/>
      <w:contextualSpacing/>
    </w:pPr>
  </w:style>
  <w:style w:type="character" w:styleId="Hyperlink">
    <w:name w:val="Hyperlink"/>
    <w:basedOn w:val="DefaultParagraphFont"/>
    <w:uiPriority w:val="99"/>
    <w:rsid w:val="00BC3070"/>
    <w:rPr>
      <w:rFonts w:cs="Times New Roman"/>
      <w:color w:val="0000FF"/>
      <w:u w:val="single"/>
    </w:rPr>
  </w:style>
  <w:style w:type="paragraph" w:styleId="BalloonText">
    <w:name w:val="Balloon Text"/>
    <w:basedOn w:val="Normal"/>
    <w:link w:val="BalloonTextChar"/>
    <w:uiPriority w:val="99"/>
    <w:semiHidden/>
    <w:rsid w:val="001B229E"/>
    <w:rPr>
      <w:rFonts w:ascii="Lucida Grande" w:hAnsi="Lucida Grande" w:cs="Lucida Grande"/>
      <w:sz w:val="18"/>
      <w:szCs w:val="18"/>
    </w:rPr>
  </w:style>
  <w:style w:type="character" w:customStyle="1" w:styleId="BalloonTextChar">
    <w:name w:val="Balloon Text Char"/>
    <w:basedOn w:val="DefaultParagraphFont"/>
    <w:link w:val="BalloonText"/>
    <w:uiPriority w:val="99"/>
    <w:locked/>
    <w:rsid w:val="001B229E"/>
    <w:rPr>
      <w:rFonts w:ascii="Lucida Grande" w:hAnsi="Lucida Grande" w:cs="Lucida Grande"/>
      <w:sz w:val="18"/>
      <w:szCs w:val="18"/>
    </w:rPr>
  </w:style>
  <w:style w:type="paragraph" w:styleId="Header">
    <w:name w:val="header"/>
    <w:basedOn w:val="Normal"/>
    <w:link w:val="HeaderChar"/>
    <w:uiPriority w:val="99"/>
    <w:rsid w:val="00DB398F"/>
    <w:pPr>
      <w:tabs>
        <w:tab w:val="center" w:pos="4320"/>
        <w:tab w:val="right" w:pos="8640"/>
      </w:tabs>
    </w:pPr>
  </w:style>
  <w:style w:type="character" w:customStyle="1" w:styleId="HeaderChar">
    <w:name w:val="Header Char"/>
    <w:basedOn w:val="DefaultParagraphFont"/>
    <w:link w:val="Header"/>
    <w:uiPriority w:val="99"/>
    <w:locked/>
    <w:rsid w:val="00DB398F"/>
    <w:rPr>
      <w:rFonts w:cs="Times New Roman"/>
    </w:rPr>
  </w:style>
  <w:style w:type="paragraph" w:styleId="Footer">
    <w:name w:val="footer"/>
    <w:basedOn w:val="Normal"/>
    <w:link w:val="FooterChar"/>
    <w:uiPriority w:val="99"/>
    <w:rsid w:val="00DB398F"/>
    <w:pPr>
      <w:tabs>
        <w:tab w:val="center" w:pos="4320"/>
        <w:tab w:val="right" w:pos="8640"/>
      </w:tabs>
    </w:pPr>
  </w:style>
  <w:style w:type="character" w:customStyle="1" w:styleId="FooterChar">
    <w:name w:val="Footer Char"/>
    <w:basedOn w:val="DefaultParagraphFont"/>
    <w:link w:val="Footer"/>
    <w:uiPriority w:val="99"/>
    <w:locked/>
    <w:rsid w:val="00DB398F"/>
    <w:rPr>
      <w:rFonts w:cs="Times New Roman"/>
    </w:rPr>
  </w:style>
  <w:style w:type="character" w:styleId="PageNumber">
    <w:name w:val="page number"/>
    <w:basedOn w:val="DefaultParagraphFont"/>
    <w:uiPriority w:val="99"/>
    <w:rsid w:val="00DB398F"/>
    <w:rPr>
      <w:rFonts w:cs="Times New Roman"/>
    </w:rPr>
  </w:style>
  <w:style w:type="character" w:styleId="CommentReference">
    <w:name w:val="annotation reference"/>
    <w:basedOn w:val="DefaultParagraphFont"/>
    <w:uiPriority w:val="99"/>
    <w:semiHidden/>
    <w:rsid w:val="00491E65"/>
    <w:rPr>
      <w:rFonts w:cs="Times New Roman"/>
      <w:sz w:val="18"/>
      <w:szCs w:val="18"/>
    </w:rPr>
  </w:style>
  <w:style w:type="paragraph" w:styleId="CommentText">
    <w:name w:val="annotation text"/>
    <w:basedOn w:val="Normal"/>
    <w:link w:val="CommentTextChar"/>
    <w:uiPriority w:val="99"/>
    <w:semiHidden/>
    <w:rsid w:val="00491E65"/>
  </w:style>
  <w:style w:type="character" w:customStyle="1" w:styleId="CommentTextChar">
    <w:name w:val="Comment Text Char"/>
    <w:basedOn w:val="DefaultParagraphFont"/>
    <w:link w:val="CommentText"/>
    <w:uiPriority w:val="99"/>
    <w:locked/>
    <w:rsid w:val="00491E65"/>
    <w:rPr>
      <w:rFonts w:cs="Times New Roman"/>
    </w:rPr>
  </w:style>
  <w:style w:type="paragraph" w:styleId="CommentSubject">
    <w:name w:val="annotation subject"/>
    <w:basedOn w:val="CommentText"/>
    <w:next w:val="CommentText"/>
    <w:link w:val="CommentSubjectChar"/>
    <w:uiPriority w:val="99"/>
    <w:semiHidden/>
    <w:rsid w:val="00491E65"/>
    <w:rPr>
      <w:b/>
      <w:bCs/>
      <w:sz w:val="20"/>
    </w:rPr>
  </w:style>
  <w:style w:type="character" w:customStyle="1" w:styleId="CommentSubjectChar">
    <w:name w:val="Comment Subject Char"/>
    <w:basedOn w:val="CommentTextChar"/>
    <w:link w:val="CommentSubject"/>
    <w:uiPriority w:val="99"/>
    <w:locked/>
    <w:rsid w:val="00491E65"/>
    <w:rPr>
      <w:rFonts w:cs="Times New Roman"/>
      <w:b/>
      <w:bCs/>
      <w:sz w:val="20"/>
      <w:szCs w:val="20"/>
    </w:rPr>
  </w:style>
  <w:style w:type="paragraph" w:customStyle="1" w:styleId="console">
    <w:name w:val="console"/>
    <w:basedOn w:val="Normal"/>
    <w:next w:val="Normal"/>
    <w:uiPriority w:val="99"/>
    <w:rsid w:val="00490AA5"/>
    <w:rPr>
      <w:rFonts w:ascii="Courier" w:hAnsi="Courier" w:cs="Courier"/>
      <w:color w:val="3366FF"/>
      <w:sz w:val="22"/>
      <w:szCs w:val="22"/>
    </w:rPr>
  </w:style>
  <w:style w:type="paragraph" w:customStyle="1" w:styleId="Body">
    <w:name w:val="Body"/>
    <w:basedOn w:val="Normal"/>
    <w:uiPriority w:val="99"/>
    <w:rsid w:val="008401FC"/>
    <w:pPr>
      <w:tabs>
        <w:tab w:val="left" w:pos="1440"/>
        <w:tab w:val="left" w:pos="3420"/>
      </w:tabs>
      <w:spacing w:after="60" w:line="220" w:lineRule="atLeast"/>
    </w:pPr>
    <w:rPr>
      <w:rFonts w:ascii="Times New Roman" w:hAnsi="Times New Roman"/>
      <w:color w:val="000000"/>
    </w:rPr>
  </w:style>
  <w:style w:type="table" w:styleId="TableGrid">
    <w:name w:val="Table Grid"/>
    <w:basedOn w:val="TableNormal"/>
    <w:uiPriority w:val="59"/>
    <w:rsid w:val="00EF5793"/>
    <w:rPr>
      <w:rFonts w:eastAsia="Times New Roman" w:cs="Cambr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D52D2D"/>
    <w:pPr>
      <w:spacing w:before="120"/>
    </w:pPr>
    <w:rPr>
      <w:rFonts w:ascii="Calibri" w:hAnsi="Calibri" w:cs="Calibri"/>
      <w:b/>
      <w:bCs/>
      <w:color w:val="548DD4"/>
    </w:rPr>
  </w:style>
  <w:style w:type="paragraph" w:styleId="TOC2">
    <w:name w:val="toc 2"/>
    <w:basedOn w:val="Normal"/>
    <w:next w:val="Normal"/>
    <w:autoRedefine/>
    <w:uiPriority w:val="39"/>
    <w:rsid w:val="00D52D2D"/>
    <w:rPr>
      <w:sz w:val="22"/>
      <w:szCs w:val="22"/>
    </w:rPr>
  </w:style>
  <w:style w:type="paragraph" w:styleId="TOC3">
    <w:name w:val="toc 3"/>
    <w:basedOn w:val="Normal"/>
    <w:next w:val="Normal"/>
    <w:autoRedefine/>
    <w:uiPriority w:val="39"/>
    <w:rsid w:val="00D52D2D"/>
    <w:pPr>
      <w:ind w:left="240"/>
    </w:pPr>
    <w:rPr>
      <w:i/>
      <w:iCs/>
      <w:sz w:val="22"/>
      <w:szCs w:val="22"/>
    </w:rPr>
  </w:style>
  <w:style w:type="paragraph" w:styleId="TOC4">
    <w:name w:val="toc 4"/>
    <w:basedOn w:val="Normal"/>
    <w:next w:val="Normal"/>
    <w:autoRedefine/>
    <w:uiPriority w:val="99"/>
    <w:semiHidden/>
    <w:rsid w:val="00D52D2D"/>
    <w:pPr>
      <w:pBdr>
        <w:between w:val="double" w:sz="6" w:space="0" w:color="auto"/>
      </w:pBdr>
      <w:ind w:left="480"/>
    </w:pPr>
    <w:rPr>
      <w:sz w:val="20"/>
    </w:rPr>
  </w:style>
  <w:style w:type="paragraph" w:styleId="TOC5">
    <w:name w:val="toc 5"/>
    <w:basedOn w:val="Normal"/>
    <w:next w:val="Normal"/>
    <w:autoRedefine/>
    <w:uiPriority w:val="99"/>
    <w:semiHidden/>
    <w:rsid w:val="00D52D2D"/>
    <w:pPr>
      <w:pBdr>
        <w:between w:val="double" w:sz="6" w:space="0" w:color="auto"/>
      </w:pBdr>
      <w:ind w:left="720"/>
    </w:pPr>
    <w:rPr>
      <w:sz w:val="20"/>
    </w:rPr>
  </w:style>
  <w:style w:type="paragraph" w:styleId="TOC6">
    <w:name w:val="toc 6"/>
    <w:basedOn w:val="Normal"/>
    <w:next w:val="Normal"/>
    <w:autoRedefine/>
    <w:uiPriority w:val="99"/>
    <w:semiHidden/>
    <w:rsid w:val="00D52D2D"/>
    <w:pPr>
      <w:pBdr>
        <w:between w:val="double" w:sz="6" w:space="0" w:color="auto"/>
      </w:pBdr>
      <w:ind w:left="960"/>
    </w:pPr>
    <w:rPr>
      <w:sz w:val="20"/>
    </w:rPr>
  </w:style>
  <w:style w:type="paragraph" w:styleId="TOC7">
    <w:name w:val="toc 7"/>
    <w:basedOn w:val="Normal"/>
    <w:next w:val="Normal"/>
    <w:autoRedefine/>
    <w:uiPriority w:val="99"/>
    <w:semiHidden/>
    <w:rsid w:val="00D52D2D"/>
    <w:pPr>
      <w:pBdr>
        <w:between w:val="double" w:sz="6" w:space="0" w:color="auto"/>
      </w:pBdr>
      <w:ind w:left="1200"/>
    </w:pPr>
    <w:rPr>
      <w:sz w:val="20"/>
    </w:rPr>
  </w:style>
  <w:style w:type="paragraph" w:styleId="TOC8">
    <w:name w:val="toc 8"/>
    <w:basedOn w:val="Normal"/>
    <w:next w:val="Normal"/>
    <w:autoRedefine/>
    <w:uiPriority w:val="99"/>
    <w:semiHidden/>
    <w:rsid w:val="00D52D2D"/>
    <w:pPr>
      <w:pBdr>
        <w:between w:val="double" w:sz="6" w:space="0" w:color="auto"/>
      </w:pBdr>
      <w:ind w:left="1440"/>
    </w:pPr>
    <w:rPr>
      <w:sz w:val="20"/>
    </w:rPr>
  </w:style>
  <w:style w:type="paragraph" w:styleId="TOC9">
    <w:name w:val="toc 9"/>
    <w:basedOn w:val="Normal"/>
    <w:next w:val="Normal"/>
    <w:autoRedefine/>
    <w:uiPriority w:val="99"/>
    <w:semiHidden/>
    <w:rsid w:val="00D52D2D"/>
    <w:pPr>
      <w:pBdr>
        <w:between w:val="double" w:sz="6" w:space="0" w:color="auto"/>
      </w:pBdr>
      <w:ind w:left="1680"/>
    </w:pPr>
    <w:rPr>
      <w:sz w:val="20"/>
    </w:rPr>
  </w:style>
  <w:style w:type="paragraph" w:customStyle="1" w:styleId="TableContents">
    <w:name w:val="Table Contents"/>
    <w:basedOn w:val="Normal"/>
    <w:uiPriority w:val="99"/>
    <w:rsid w:val="00C10B84"/>
    <w:pPr>
      <w:suppressLineNumbers/>
      <w:suppressAutoHyphens/>
    </w:pPr>
    <w:rPr>
      <w:rFonts w:cs="Arial"/>
      <w:sz w:val="18"/>
      <w:szCs w:val="18"/>
      <w:lang w:eastAsia="ar-SA"/>
    </w:rPr>
  </w:style>
  <w:style w:type="paragraph" w:styleId="Revision">
    <w:name w:val="Revision"/>
    <w:hidden/>
    <w:uiPriority w:val="99"/>
    <w:semiHidden/>
    <w:rsid w:val="00A85B28"/>
    <w:rPr>
      <w:rFonts w:eastAsia="Times New Roman" w:cs="Cambria"/>
      <w:sz w:val="24"/>
      <w:szCs w:val="24"/>
    </w:rPr>
  </w:style>
  <w:style w:type="numbering" w:styleId="111111">
    <w:name w:val="Outline List 2"/>
    <w:basedOn w:val="NoList"/>
    <w:uiPriority w:val="99"/>
    <w:semiHidden/>
    <w:unhideWhenUsed/>
    <w:rsid w:val="002453D8"/>
    <w:pPr>
      <w:numPr>
        <w:numId w:val="1"/>
      </w:numPr>
    </w:pPr>
  </w:style>
  <w:style w:type="paragraph" w:styleId="DocumentMap">
    <w:name w:val="Document Map"/>
    <w:basedOn w:val="Normal"/>
    <w:link w:val="DocumentMapChar"/>
    <w:uiPriority w:val="99"/>
    <w:semiHidden/>
    <w:unhideWhenUsed/>
    <w:rsid w:val="00256412"/>
    <w:rPr>
      <w:rFonts w:ascii="Lucida Grande" w:hAnsi="Lucida Grande" w:cs="Lucida Grande"/>
    </w:rPr>
  </w:style>
  <w:style w:type="character" w:customStyle="1" w:styleId="DocumentMapChar">
    <w:name w:val="Document Map Char"/>
    <w:basedOn w:val="DefaultParagraphFont"/>
    <w:link w:val="DocumentMap"/>
    <w:uiPriority w:val="99"/>
    <w:semiHidden/>
    <w:rsid w:val="00256412"/>
    <w:rPr>
      <w:rFonts w:ascii="Lucida Grande" w:eastAsia="Times New Roman" w:hAnsi="Lucida Grande" w:cs="Lucida Grande"/>
      <w:sz w:val="24"/>
      <w:szCs w:val="24"/>
    </w:rPr>
  </w:style>
  <w:style w:type="paragraph" w:customStyle="1" w:styleId="Cour">
    <w:name w:val="Cour"/>
    <w:basedOn w:val="Normal"/>
    <w:rsid w:val="00731688"/>
    <w:pPr>
      <w:widowControl w:val="0"/>
      <w:autoSpaceDE w:val="0"/>
      <w:autoSpaceDN w:val="0"/>
      <w:adjustRightInd w:val="0"/>
    </w:pPr>
    <w:rPr>
      <w:rFonts w:eastAsia="MS ??"/>
    </w:rPr>
  </w:style>
  <w:style w:type="character" w:customStyle="1" w:styleId="tx">
    <w:name w:val="tx"/>
    <w:basedOn w:val="DefaultParagraphFont"/>
    <w:rsid w:val="007B1352"/>
  </w:style>
  <w:style w:type="paragraph" w:styleId="NoSpacing">
    <w:name w:val="No Spacing"/>
    <w:uiPriority w:val="1"/>
    <w:qFormat/>
    <w:rsid w:val="007B1352"/>
    <w:rPr>
      <w:rFonts w:asciiTheme="minorHAnsi" w:eastAsiaTheme="minorHAnsi" w:hAnsiTheme="minorHAnsi" w:cstheme="minorBidi"/>
      <w:lang w:val="en-GB"/>
    </w:rPr>
  </w:style>
  <w:style w:type="paragraph" w:customStyle="1" w:styleId="SP294968">
    <w:name w:val="SP294968"/>
    <w:basedOn w:val="Normal"/>
    <w:next w:val="Normal"/>
    <w:uiPriority w:val="99"/>
    <w:rsid w:val="003A3CCD"/>
    <w:pPr>
      <w:autoSpaceDE w:val="0"/>
      <w:autoSpaceDN w:val="0"/>
      <w:adjustRightInd w:val="0"/>
      <w:jc w:val="left"/>
    </w:pPr>
    <w:rPr>
      <w:rFonts w:ascii="Ciscoregular" w:eastAsia="MS ??" w:hAnsi="Ciscoregular"/>
      <w:szCs w:val="24"/>
      <w:lang w:val="en-US"/>
    </w:rPr>
  </w:style>
  <w:style w:type="character" w:customStyle="1" w:styleId="SC1566">
    <w:name w:val="SC1566"/>
    <w:uiPriority w:val="99"/>
    <w:rsid w:val="003A3CCD"/>
    <w:rPr>
      <w:rFonts w:cs="Ciscoregular"/>
      <w:color w:val="606060"/>
      <w:sz w:val="18"/>
      <w:szCs w:val="18"/>
    </w:rPr>
  </w:style>
  <w:style w:type="paragraph" w:customStyle="1" w:styleId="SP295042">
    <w:name w:val="SP295042"/>
    <w:basedOn w:val="Normal"/>
    <w:next w:val="Normal"/>
    <w:uiPriority w:val="99"/>
    <w:rsid w:val="003A3CCD"/>
    <w:pPr>
      <w:autoSpaceDE w:val="0"/>
      <w:autoSpaceDN w:val="0"/>
      <w:adjustRightInd w:val="0"/>
      <w:jc w:val="left"/>
    </w:pPr>
    <w:rPr>
      <w:rFonts w:ascii="Times New Roman" w:eastAsia="MS ??" w:hAnsi="Times New Roman"/>
      <w:szCs w:val="24"/>
      <w:lang w:val="en-US"/>
    </w:rPr>
  </w:style>
  <w:style w:type="character" w:customStyle="1" w:styleId="SC1533">
    <w:name w:val="SC1533"/>
    <w:uiPriority w:val="99"/>
    <w:rsid w:val="003A3CCD"/>
    <w:rPr>
      <w:b/>
      <w:bCs/>
      <w:color w:val="000000"/>
      <w:sz w:val="34"/>
      <w:szCs w:val="34"/>
    </w:rPr>
  </w:style>
  <w:style w:type="character" w:customStyle="1" w:styleId="SC1628">
    <w:name w:val="SC1628"/>
    <w:uiPriority w:val="99"/>
    <w:rsid w:val="003A3CCD"/>
    <w:rPr>
      <w:color w:val="000000"/>
      <w:sz w:val="20"/>
      <w:szCs w:val="20"/>
    </w:rPr>
  </w:style>
  <w:style w:type="paragraph" w:customStyle="1" w:styleId="SP295027">
    <w:name w:val="SP295027"/>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customStyle="1" w:styleId="SP295033">
    <w:name w:val="SP295033"/>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character" w:customStyle="1" w:styleId="SC1510">
    <w:name w:val="SC1510"/>
    <w:uiPriority w:val="99"/>
    <w:rsid w:val="00FD041A"/>
    <w:rPr>
      <w:b/>
      <w:bCs/>
      <w:color w:val="000000"/>
      <w:sz w:val="42"/>
      <w:szCs w:val="42"/>
    </w:rPr>
  </w:style>
  <w:style w:type="paragraph" w:customStyle="1" w:styleId="SP294993">
    <w:name w:val="SP294993"/>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customStyle="1" w:styleId="SP294972">
    <w:name w:val="SP294972"/>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styleId="EndnoteText">
    <w:name w:val="endnote text"/>
    <w:basedOn w:val="Normal"/>
    <w:link w:val="EndnoteTextChar"/>
    <w:uiPriority w:val="99"/>
    <w:semiHidden/>
    <w:unhideWhenUsed/>
    <w:rsid w:val="00A67108"/>
    <w:rPr>
      <w:sz w:val="20"/>
    </w:rPr>
  </w:style>
  <w:style w:type="character" w:customStyle="1" w:styleId="EndnoteTextChar">
    <w:name w:val="Endnote Text Char"/>
    <w:basedOn w:val="DefaultParagraphFont"/>
    <w:link w:val="EndnoteText"/>
    <w:uiPriority w:val="99"/>
    <w:semiHidden/>
    <w:rsid w:val="00A67108"/>
    <w:rPr>
      <w:rFonts w:ascii="Arial" w:eastAsia="Times" w:hAnsi="Arial"/>
      <w:sz w:val="20"/>
      <w:szCs w:val="20"/>
      <w:lang w:val="en-GB"/>
    </w:rPr>
  </w:style>
  <w:style w:type="character" w:styleId="EndnoteReference">
    <w:name w:val="endnote reference"/>
    <w:basedOn w:val="DefaultParagraphFont"/>
    <w:uiPriority w:val="99"/>
    <w:semiHidden/>
    <w:unhideWhenUsed/>
    <w:rsid w:val="00A67108"/>
    <w:rPr>
      <w:vertAlign w:val="superscript"/>
    </w:rPr>
  </w:style>
  <w:style w:type="paragraph" w:styleId="FootnoteText">
    <w:name w:val="footnote text"/>
    <w:basedOn w:val="Normal"/>
    <w:link w:val="FootnoteTextChar"/>
    <w:uiPriority w:val="99"/>
    <w:semiHidden/>
    <w:unhideWhenUsed/>
    <w:rsid w:val="00A67108"/>
    <w:rPr>
      <w:sz w:val="20"/>
    </w:rPr>
  </w:style>
  <w:style w:type="character" w:customStyle="1" w:styleId="FootnoteTextChar">
    <w:name w:val="Footnote Text Char"/>
    <w:basedOn w:val="DefaultParagraphFont"/>
    <w:link w:val="FootnoteText"/>
    <w:uiPriority w:val="99"/>
    <w:semiHidden/>
    <w:rsid w:val="00A67108"/>
    <w:rPr>
      <w:rFonts w:ascii="Arial" w:eastAsia="Times" w:hAnsi="Arial"/>
      <w:sz w:val="20"/>
      <w:szCs w:val="20"/>
      <w:lang w:val="en-GB"/>
    </w:rPr>
  </w:style>
  <w:style w:type="character" w:styleId="FootnoteReference">
    <w:name w:val="footnote reference"/>
    <w:basedOn w:val="DefaultParagraphFont"/>
    <w:uiPriority w:val="99"/>
    <w:semiHidden/>
    <w:unhideWhenUsed/>
    <w:rsid w:val="00A67108"/>
    <w:rPr>
      <w:vertAlign w:val="superscript"/>
    </w:rPr>
  </w:style>
  <w:style w:type="paragraph" w:customStyle="1" w:styleId="p">
    <w:name w:val="p"/>
    <w:basedOn w:val="Normal"/>
    <w:rsid w:val="008C7631"/>
    <w:pPr>
      <w:spacing w:before="100" w:beforeAutospacing="1" w:after="100" w:afterAutospacing="1"/>
      <w:jc w:val="left"/>
    </w:pPr>
    <w:rPr>
      <w:rFonts w:ascii="Times New Roman" w:eastAsia="Times New Roman" w:hAnsi="Times New Roman"/>
      <w:szCs w:val="24"/>
      <w:lang w:val="en-US"/>
    </w:rPr>
  </w:style>
  <w:style w:type="paragraph" w:styleId="NormalWeb">
    <w:name w:val="Normal (Web)"/>
    <w:basedOn w:val="Normal"/>
    <w:uiPriority w:val="99"/>
    <w:semiHidden/>
    <w:unhideWhenUsed/>
    <w:rsid w:val="00D65A43"/>
    <w:pPr>
      <w:spacing w:before="100" w:beforeAutospacing="1" w:after="100" w:afterAutospacing="1"/>
      <w:jc w:val="left"/>
    </w:pPr>
    <w:rPr>
      <w:rFonts w:ascii="Times New Roman" w:eastAsia="Times New Roman" w:hAnsi="Times New Roman"/>
      <w:szCs w:val="24"/>
      <w:lang w:val="en-US"/>
    </w:rPr>
  </w:style>
  <w:style w:type="paragraph" w:styleId="Caption">
    <w:name w:val="caption"/>
    <w:basedOn w:val="Normal"/>
    <w:next w:val="Normal"/>
    <w:uiPriority w:val="35"/>
    <w:unhideWhenUsed/>
    <w:qFormat/>
    <w:rsid w:val="003555FA"/>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 w:hAnsi="Cambria"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E36"/>
    <w:pPr>
      <w:jc w:val="both"/>
    </w:pPr>
    <w:rPr>
      <w:rFonts w:ascii="Arial" w:eastAsia="Times" w:hAnsi="Arial"/>
      <w:sz w:val="24"/>
      <w:szCs w:val="20"/>
      <w:lang w:val="en-GB"/>
    </w:rPr>
  </w:style>
  <w:style w:type="paragraph" w:styleId="Heading1">
    <w:name w:val="heading 1"/>
    <w:basedOn w:val="Normal"/>
    <w:next w:val="Normal"/>
    <w:link w:val="Heading1Char"/>
    <w:uiPriority w:val="99"/>
    <w:qFormat/>
    <w:rsid w:val="00334CC2"/>
    <w:pPr>
      <w:keepNext/>
      <w:keepLines/>
      <w:numPr>
        <w:numId w:val="2"/>
      </w:numPr>
      <w:spacing w:before="480"/>
      <w:outlineLvl w:val="0"/>
    </w:pPr>
    <w:rPr>
      <w:rFonts w:ascii="Calibri" w:eastAsia="MS ????" w:hAnsi="Calibri" w:cs="Calibri"/>
      <w:b/>
      <w:bCs/>
      <w:color w:val="345A8A"/>
      <w:sz w:val="32"/>
      <w:szCs w:val="32"/>
    </w:rPr>
  </w:style>
  <w:style w:type="paragraph" w:styleId="Heading2">
    <w:name w:val="heading 2"/>
    <w:basedOn w:val="Heading1"/>
    <w:next w:val="Normal"/>
    <w:link w:val="Heading2Char"/>
    <w:uiPriority w:val="99"/>
    <w:qFormat/>
    <w:rsid w:val="00334CC2"/>
    <w:pPr>
      <w:numPr>
        <w:ilvl w:val="1"/>
      </w:numPr>
      <w:spacing w:before="200"/>
      <w:outlineLvl w:val="1"/>
    </w:pPr>
    <w:rPr>
      <w:color w:val="4F81BD"/>
      <w:sz w:val="26"/>
      <w:szCs w:val="26"/>
    </w:rPr>
  </w:style>
  <w:style w:type="paragraph" w:styleId="Heading3">
    <w:name w:val="heading 3"/>
    <w:basedOn w:val="Normal"/>
    <w:next w:val="Normal"/>
    <w:link w:val="Heading3Char"/>
    <w:uiPriority w:val="99"/>
    <w:qFormat/>
    <w:rsid w:val="0035200E"/>
    <w:pPr>
      <w:keepNext/>
      <w:keepLines/>
      <w:numPr>
        <w:ilvl w:val="2"/>
        <w:numId w:val="2"/>
      </w:numPr>
      <w:spacing w:before="200"/>
      <w:outlineLvl w:val="2"/>
    </w:pPr>
    <w:rPr>
      <w:rFonts w:ascii="Calibri" w:eastAsia="MS ????" w:hAnsi="Calibri" w:cs="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34CC2"/>
    <w:rPr>
      <w:rFonts w:ascii="Calibri" w:eastAsia="MS ????" w:hAnsi="Calibri" w:cs="Calibri"/>
      <w:b/>
      <w:bCs/>
      <w:color w:val="345A8A"/>
      <w:sz w:val="32"/>
      <w:szCs w:val="32"/>
      <w:lang w:val="en-GB"/>
    </w:rPr>
  </w:style>
  <w:style w:type="character" w:customStyle="1" w:styleId="Heading2Char">
    <w:name w:val="Heading 2 Char"/>
    <w:basedOn w:val="DefaultParagraphFont"/>
    <w:link w:val="Heading2"/>
    <w:uiPriority w:val="99"/>
    <w:locked/>
    <w:rsid w:val="00334CC2"/>
    <w:rPr>
      <w:rFonts w:ascii="Calibri" w:eastAsia="MS ????" w:hAnsi="Calibri" w:cs="Calibri"/>
      <w:b/>
      <w:bCs/>
      <w:color w:val="4F81BD"/>
      <w:sz w:val="26"/>
      <w:szCs w:val="26"/>
      <w:lang w:val="en-GB"/>
    </w:rPr>
  </w:style>
  <w:style w:type="character" w:customStyle="1" w:styleId="Heading3Char">
    <w:name w:val="Heading 3 Char"/>
    <w:basedOn w:val="DefaultParagraphFont"/>
    <w:link w:val="Heading3"/>
    <w:uiPriority w:val="99"/>
    <w:locked/>
    <w:rsid w:val="0035200E"/>
    <w:rPr>
      <w:rFonts w:ascii="Calibri" w:eastAsia="MS ????" w:hAnsi="Calibri" w:cs="Calibri"/>
      <w:b/>
      <w:bCs/>
      <w:color w:val="4F81BD"/>
      <w:sz w:val="24"/>
      <w:szCs w:val="20"/>
      <w:lang w:val="en-GB"/>
    </w:rPr>
  </w:style>
  <w:style w:type="paragraph" w:styleId="ListParagraph">
    <w:name w:val="List Paragraph"/>
    <w:basedOn w:val="Normal"/>
    <w:uiPriority w:val="34"/>
    <w:qFormat/>
    <w:rsid w:val="00E2303A"/>
    <w:pPr>
      <w:ind w:left="720"/>
      <w:contextualSpacing/>
    </w:pPr>
  </w:style>
  <w:style w:type="character" w:styleId="Hyperlink">
    <w:name w:val="Hyperlink"/>
    <w:basedOn w:val="DefaultParagraphFont"/>
    <w:uiPriority w:val="99"/>
    <w:rsid w:val="00BC3070"/>
    <w:rPr>
      <w:rFonts w:cs="Times New Roman"/>
      <w:color w:val="0000FF"/>
      <w:u w:val="single"/>
    </w:rPr>
  </w:style>
  <w:style w:type="paragraph" w:styleId="BalloonText">
    <w:name w:val="Balloon Text"/>
    <w:basedOn w:val="Normal"/>
    <w:link w:val="BalloonTextChar"/>
    <w:uiPriority w:val="99"/>
    <w:semiHidden/>
    <w:rsid w:val="001B229E"/>
    <w:rPr>
      <w:rFonts w:ascii="Lucida Grande" w:hAnsi="Lucida Grande" w:cs="Lucida Grande"/>
      <w:sz w:val="18"/>
      <w:szCs w:val="18"/>
    </w:rPr>
  </w:style>
  <w:style w:type="character" w:customStyle="1" w:styleId="BalloonTextChar">
    <w:name w:val="Balloon Text Char"/>
    <w:basedOn w:val="DefaultParagraphFont"/>
    <w:link w:val="BalloonText"/>
    <w:uiPriority w:val="99"/>
    <w:locked/>
    <w:rsid w:val="001B229E"/>
    <w:rPr>
      <w:rFonts w:ascii="Lucida Grande" w:hAnsi="Lucida Grande" w:cs="Lucida Grande"/>
      <w:sz w:val="18"/>
      <w:szCs w:val="18"/>
    </w:rPr>
  </w:style>
  <w:style w:type="paragraph" w:styleId="Header">
    <w:name w:val="header"/>
    <w:basedOn w:val="Normal"/>
    <w:link w:val="HeaderChar"/>
    <w:uiPriority w:val="99"/>
    <w:rsid w:val="00DB398F"/>
    <w:pPr>
      <w:tabs>
        <w:tab w:val="center" w:pos="4320"/>
        <w:tab w:val="right" w:pos="8640"/>
      </w:tabs>
    </w:pPr>
  </w:style>
  <w:style w:type="character" w:customStyle="1" w:styleId="HeaderChar">
    <w:name w:val="Header Char"/>
    <w:basedOn w:val="DefaultParagraphFont"/>
    <w:link w:val="Header"/>
    <w:uiPriority w:val="99"/>
    <w:locked/>
    <w:rsid w:val="00DB398F"/>
    <w:rPr>
      <w:rFonts w:cs="Times New Roman"/>
    </w:rPr>
  </w:style>
  <w:style w:type="paragraph" w:styleId="Footer">
    <w:name w:val="footer"/>
    <w:basedOn w:val="Normal"/>
    <w:link w:val="FooterChar"/>
    <w:uiPriority w:val="99"/>
    <w:rsid w:val="00DB398F"/>
    <w:pPr>
      <w:tabs>
        <w:tab w:val="center" w:pos="4320"/>
        <w:tab w:val="right" w:pos="8640"/>
      </w:tabs>
    </w:pPr>
  </w:style>
  <w:style w:type="character" w:customStyle="1" w:styleId="FooterChar">
    <w:name w:val="Footer Char"/>
    <w:basedOn w:val="DefaultParagraphFont"/>
    <w:link w:val="Footer"/>
    <w:uiPriority w:val="99"/>
    <w:locked/>
    <w:rsid w:val="00DB398F"/>
    <w:rPr>
      <w:rFonts w:cs="Times New Roman"/>
    </w:rPr>
  </w:style>
  <w:style w:type="character" w:styleId="PageNumber">
    <w:name w:val="page number"/>
    <w:basedOn w:val="DefaultParagraphFont"/>
    <w:uiPriority w:val="99"/>
    <w:rsid w:val="00DB398F"/>
    <w:rPr>
      <w:rFonts w:cs="Times New Roman"/>
    </w:rPr>
  </w:style>
  <w:style w:type="character" w:styleId="CommentReference">
    <w:name w:val="annotation reference"/>
    <w:basedOn w:val="DefaultParagraphFont"/>
    <w:uiPriority w:val="99"/>
    <w:semiHidden/>
    <w:rsid w:val="00491E65"/>
    <w:rPr>
      <w:rFonts w:cs="Times New Roman"/>
      <w:sz w:val="18"/>
      <w:szCs w:val="18"/>
    </w:rPr>
  </w:style>
  <w:style w:type="paragraph" w:styleId="CommentText">
    <w:name w:val="annotation text"/>
    <w:basedOn w:val="Normal"/>
    <w:link w:val="CommentTextChar"/>
    <w:uiPriority w:val="99"/>
    <w:semiHidden/>
    <w:rsid w:val="00491E65"/>
  </w:style>
  <w:style w:type="character" w:customStyle="1" w:styleId="CommentTextChar">
    <w:name w:val="Comment Text Char"/>
    <w:basedOn w:val="DefaultParagraphFont"/>
    <w:link w:val="CommentText"/>
    <w:uiPriority w:val="99"/>
    <w:locked/>
    <w:rsid w:val="00491E65"/>
    <w:rPr>
      <w:rFonts w:cs="Times New Roman"/>
    </w:rPr>
  </w:style>
  <w:style w:type="paragraph" w:styleId="CommentSubject">
    <w:name w:val="annotation subject"/>
    <w:basedOn w:val="CommentText"/>
    <w:next w:val="CommentText"/>
    <w:link w:val="CommentSubjectChar"/>
    <w:uiPriority w:val="99"/>
    <w:semiHidden/>
    <w:rsid w:val="00491E65"/>
    <w:rPr>
      <w:b/>
      <w:bCs/>
      <w:sz w:val="20"/>
    </w:rPr>
  </w:style>
  <w:style w:type="character" w:customStyle="1" w:styleId="CommentSubjectChar">
    <w:name w:val="Comment Subject Char"/>
    <w:basedOn w:val="CommentTextChar"/>
    <w:link w:val="CommentSubject"/>
    <w:uiPriority w:val="99"/>
    <w:locked/>
    <w:rsid w:val="00491E65"/>
    <w:rPr>
      <w:rFonts w:cs="Times New Roman"/>
      <w:b/>
      <w:bCs/>
      <w:sz w:val="20"/>
      <w:szCs w:val="20"/>
    </w:rPr>
  </w:style>
  <w:style w:type="paragraph" w:customStyle="1" w:styleId="console">
    <w:name w:val="console"/>
    <w:basedOn w:val="Normal"/>
    <w:next w:val="Normal"/>
    <w:uiPriority w:val="99"/>
    <w:rsid w:val="00490AA5"/>
    <w:rPr>
      <w:rFonts w:ascii="Courier" w:hAnsi="Courier" w:cs="Courier"/>
      <w:color w:val="3366FF"/>
      <w:sz w:val="22"/>
      <w:szCs w:val="22"/>
    </w:rPr>
  </w:style>
  <w:style w:type="paragraph" w:customStyle="1" w:styleId="Body">
    <w:name w:val="Body"/>
    <w:basedOn w:val="Normal"/>
    <w:uiPriority w:val="99"/>
    <w:rsid w:val="008401FC"/>
    <w:pPr>
      <w:tabs>
        <w:tab w:val="left" w:pos="1440"/>
        <w:tab w:val="left" w:pos="3420"/>
      </w:tabs>
      <w:spacing w:after="60" w:line="220" w:lineRule="atLeast"/>
    </w:pPr>
    <w:rPr>
      <w:rFonts w:ascii="Times New Roman" w:hAnsi="Times New Roman"/>
      <w:color w:val="000000"/>
    </w:rPr>
  </w:style>
  <w:style w:type="table" w:styleId="TableGrid">
    <w:name w:val="Table Grid"/>
    <w:basedOn w:val="TableNormal"/>
    <w:uiPriority w:val="59"/>
    <w:rsid w:val="00EF5793"/>
    <w:rPr>
      <w:rFonts w:eastAsia="Times New Roman" w:cs="Cambr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D52D2D"/>
    <w:pPr>
      <w:spacing w:before="120"/>
    </w:pPr>
    <w:rPr>
      <w:rFonts w:ascii="Calibri" w:hAnsi="Calibri" w:cs="Calibri"/>
      <w:b/>
      <w:bCs/>
      <w:color w:val="548DD4"/>
    </w:rPr>
  </w:style>
  <w:style w:type="paragraph" w:styleId="TOC2">
    <w:name w:val="toc 2"/>
    <w:basedOn w:val="Normal"/>
    <w:next w:val="Normal"/>
    <w:autoRedefine/>
    <w:uiPriority w:val="39"/>
    <w:rsid w:val="00D52D2D"/>
    <w:rPr>
      <w:sz w:val="22"/>
      <w:szCs w:val="22"/>
    </w:rPr>
  </w:style>
  <w:style w:type="paragraph" w:styleId="TOC3">
    <w:name w:val="toc 3"/>
    <w:basedOn w:val="Normal"/>
    <w:next w:val="Normal"/>
    <w:autoRedefine/>
    <w:uiPriority w:val="39"/>
    <w:rsid w:val="00D52D2D"/>
    <w:pPr>
      <w:ind w:left="240"/>
    </w:pPr>
    <w:rPr>
      <w:i/>
      <w:iCs/>
      <w:sz w:val="22"/>
      <w:szCs w:val="22"/>
    </w:rPr>
  </w:style>
  <w:style w:type="paragraph" w:styleId="TOC4">
    <w:name w:val="toc 4"/>
    <w:basedOn w:val="Normal"/>
    <w:next w:val="Normal"/>
    <w:autoRedefine/>
    <w:uiPriority w:val="99"/>
    <w:semiHidden/>
    <w:rsid w:val="00D52D2D"/>
    <w:pPr>
      <w:pBdr>
        <w:between w:val="double" w:sz="6" w:space="0" w:color="auto"/>
      </w:pBdr>
      <w:ind w:left="480"/>
    </w:pPr>
    <w:rPr>
      <w:sz w:val="20"/>
    </w:rPr>
  </w:style>
  <w:style w:type="paragraph" w:styleId="TOC5">
    <w:name w:val="toc 5"/>
    <w:basedOn w:val="Normal"/>
    <w:next w:val="Normal"/>
    <w:autoRedefine/>
    <w:uiPriority w:val="99"/>
    <w:semiHidden/>
    <w:rsid w:val="00D52D2D"/>
    <w:pPr>
      <w:pBdr>
        <w:between w:val="double" w:sz="6" w:space="0" w:color="auto"/>
      </w:pBdr>
      <w:ind w:left="720"/>
    </w:pPr>
    <w:rPr>
      <w:sz w:val="20"/>
    </w:rPr>
  </w:style>
  <w:style w:type="paragraph" w:styleId="TOC6">
    <w:name w:val="toc 6"/>
    <w:basedOn w:val="Normal"/>
    <w:next w:val="Normal"/>
    <w:autoRedefine/>
    <w:uiPriority w:val="99"/>
    <w:semiHidden/>
    <w:rsid w:val="00D52D2D"/>
    <w:pPr>
      <w:pBdr>
        <w:between w:val="double" w:sz="6" w:space="0" w:color="auto"/>
      </w:pBdr>
      <w:ind w:left="960"/>
    </w:pPr>
    <w:rPr>
      <w:sz w:val="20"/>
    </w:rPr>
  </w:style>
  <w:style w:type="paragraph" w:styleId="TOC7">
    <w:name w:val="toc 7"/>
    <w:basedOn w:val="Normal"/>
    <w:next w:val="Normal"/>
    <w:autoRedefine/>
    <w:uiPriority w:val="99"/>
    <w:semiHidden/>
    <w:rsid w:val="00D52D2D"/>
    <w:pPr>
      <w:pBdr>
        <w:between w:val="double" w:sz="6" w:space="0" w:color="auto"/>
      </w:pBdr>
      <w:ind w:left="1200"/>
    </w:pPr>
    <w:rPr>
      <w:sz w:val="20"/>
    </w:rPr>
  </w:style>
  <w:style w:type="paragraph" w:styleId="TOC8">
    <w:name w:val="toc 8"/>
    <w:basedOn w:val="Normal"/>
    <w:next w:val="Normal"/>
    <w:autoRedefine/>
    <w:uiPriority w:val="99"/>
    <w:semiHidden/>
    <w:rsid w:val="00D52D2D"/>
    <w:pPr>
      <w:pBdr>
        <w:between w:val="double" w:sz="6" w:space="0" w:color="auto"/>
      </w:pBdr>
      <w:ind w:left="1440"/>
    </w:pPr>
    <w:rPr>
      <w:sz w:val="20"/>
    </w:rPr>
  </w:style>
  <w:style w:type="paragraph" w:styleId="TOC9">
    <w:name w:val="toc 9"/>
    <w:basedOn w:val="Normal"/>
    <w:next w:val="Normal"/>
    <w:autoRedefine/>
    <w:uiPriority w:val="99"/>
    <w:semiHidden/>
    <w:rsid w:val="00D52D2D"/>
    <w:pPr>
      <w:pBdr>
        <w:between w:val="double" w:sz="6" w:space="0" w:color="auto"/>
      </w:pBdr>
      <w:ind w:left="1680"/>
    </w:pPr>
    <w:rPr>
      <w:sz w:val="20"/>
    </w:rPr>
  </w:style>
  <w:style w:type="paragraph" w:customStyle="1" w:styleId="TableContents">
    <w:name w:val="Table Contents"/>
    <w:basedOn w:val="Normal"/>
    <w:uiPriority w:val="99"/>
    <w:rsid w:val="00C10B84"/>
    <w:pPr>
      <w:suppressLineNumbers/>
      <w:suppressAutoHyphens/>
    </w:pPr>
    <w:rPr>
      <w:rFonts w:cs="Arial"/>
      <w:sz w:val="18"/>
      <w:szCs w:val="18"/>
      <w:lang w:eastAsia="ar-SA"/>
    </w:rPr>
  </w:style>
  <w:style w:type="paragraph" w:styleId="Revision">
    <w:name w:val="Revision"/>
    <w:hidden/>
    <w:uiPriority w:val="99"/>
    <w:semiHidden/>
    <w:rsid w:val="00A85B28"/>
    <w:rPr>
      <w:rFonts w:eastAsia="Times New Roman" w:cs="Cambria"/>
      <w:sz w:val="24"/>
      <w:szCs w:val="24"/>
    </w:rPr>
  </w:style>
  <w:style w:type="numbering" w:styleId="111111">
    <w:name w:val="Outline List 2"/>
    <w:basedOn w:val="NoList"/>
    <w:uiPriority w:val="99"/>
    <w:semiHidden/>
    <w:unhideWhenUsed/>
    <w:rsid w:val="002453D8"/>
    <w:pPr>
      <w:numPr>
        <w:numId w:val="1"/>
      </w:numPr>
    </w:pPr>
  </w:style>
  <w:style w:type="paragraph" w:styleId="DocumentMap">
    <w:name w:val="Document Map"/>
    <w:basedOn w:val="Normal"/>
    <w:link w:val="DocumentMapChar"/>
    <w:uiPriority w:val="99"/>
    <w:semiHidden/>
    <w:unhideWhenUsed/>
    <w:rsid w:val="00256412"/>
    <w:rPr>
      <w:rFonts w:ascii="Lucida Grande" w:hAnsi="Lucida Grande" w:cs="Lucida Grande"/>
    </w:rPr>
  </w:style>
  <w:style w:type="character" w:customStyle="1" w:styleId="DocumentMapChar">
    <w:name w:val="Document Map Char"/>
    <w:basedOn w:val="DefaultParagraphFont"/>
    <w:link w:val="DocumentMap"/>
    <w:uiPriority w:val="99"/>
    <w:semiHidden/>
    <w:rsid w:val="00256412"/>
    <w:rPr>
      <w:rFonts w:ascii="Lucida Grande" w:eastAsia="Times New Roman" w:hAnsi="Lucida Grande" w:cs="Lucida Grande"/>
      <w:sz w:val="24"/>
      <w:szCs w:val="24"/>
    </w:rPr>
  </w:style>
  <w:style w:type="paragraph" w:customStyle="1" w:styleId="Cour">
    <w:name w:val="Cour"/>
    <w:basedOn w:val="Normal"/>
    <w:rsid w:val="00731688"/>
    <w:pPr>
      <w:widowControl w:val="0"/>
      <w:autoSpaceDE w:val="0"/>
      <w:autoSpaceDN w:val="0"/>
      <w:adjustRightInd w:val="0"/>
    </w:pPr>
    <w:rPr>
      <w:rFonts w:eastAsia="MS ??"/>
    </w:rPr>
  </w:style>
  <w:style w:type="character" w:customStyle="1" w:styleId="tx">
    <w:name w:val="tx"/>
    <w:basedOn w:val="DefaultParagraphFont"/>
    <w:rsid w:val="007B1352"/>
  </w:style>
  <w:style w:type="paragraph" w:styleId="NoSpacing">
    <w:name w:val="No Spacing"/>
    <w:uiPriority w:val="1"/>
    <w:qFormat/>
    <w:rsid w:val="007B1352"/>
    <w:rPr>
      <w:rFonts w:asciiTheme="minorHAnsi" w:eastAsiaTheme="minorHAnsi" w:hAnsiTheme="minorHAnsi" w:cstheme="minorBidi"/>
      <w:lang w:val="en-GB"/>
    </w:rPr>
  </w:style>
  <w:style w:type="paragraph" w:customStyle="1" w:styleId="SP294968">
    <w:name w:val="SP294968"/>
    <w:basedOn w:val="Normal"/>
    <w:next w:val="Normal"/>
    <w:uiPriority w:val="99"/>
    <w:rsid w:val="003A3CCD"/>
    <w:pPr>
      <w:autoSpaceDE w:val="0"/>
      <w:autoSpaceDN w:val="0"/>
      <w:adjustRightInd w:val="0"/>
      <w:jc w:val="left"/>
    </w:pPr>
    <w:rPr>
      <w:rFonts w:ascii="Ciscoregular" w:eastAsia="MS ??" w:hAnsi="Ciscoregular"/>
      <w:szCs w:val="24"/>
      <w:lang w:val="en-US"/>
    </w:rPr>
  </w:style>
  <w:style w:type="character" w:customStyle="1" w:styleId="SC1566">
    <w:name w:val="SC1566"/>
    <w:uiPriority w:val="99"/>
    <w:rsid w:val="003A3CCD"/>
    <w:rPr>
      <w:rFonts w:cs="Ciscoregular"/>
      <w:color w:val="606060"/>
      <w:sz w:val="18"/>
      <w:szCs w:val="18"/>
    </w:rPr>
  </w:style>
  <w:style w:type="paragraph" w:customStyle="1" w:styleId="SP295042">
    <w:name w:val="SP295042"/>
    <w:basedOn w:val="Normal"/>
    <w:next w:val="Normal"/>
    <w:uiPriority w:val="99"/>
    <w:rsid w:val="003A3CCD"/>
    <w:pPr>
      <w:autoSpaceDE w:val="0"/>
      <w:autoSpaceDN w:val="0"/>
      <w:adjustRightInd w:val="0"/>
      <w:jc w:val="left"/>
    </w:pPr>
    <w:rPr>
      <w:rFonts w:ascii="Times New Roman" w:eastAsia="MS ??" w:hAnsi="Times New Roman"/>
      <w:szCs w:val="24"/>
      <w:lang w:val="en-US"/>
    </w:rPr>
  </w:style>
  <w:style w:type="character" w:customStyle="1" w:styleId="SC1533">
    <w:name w:val="SC1533"/>
    <w:uiPriority w:val="99"/>
    <w:rsid w:val="003A3CCD"/>
    <w:rPr>
      <w:b/>
      <w:bCs/>
      <w:color w:val="000000"/>
      <w:sz w:val="34"/>
      <w:szCs w:val="34"/>
    </w:rPr>
  </w:style>
  <w:style w:type="character" w:customStyle="1" w:styleId="SC1628">
    <w:name w:val="SC1628"/>
    <w:uiPriority w:val="99"/>
    <w:rsid w:val="003A3CCD"/>
    <w:rPr>
      <w:color w:val="000000"/>
      <w:sz w:val="20"/>
      <w:szCs w:val="20"/>
    </w:rPr>
  </w:style>
  <w:style w:type="paragraph" w:customStyle="1" w:styleId="SP295027">
    <w:name w:val="SP295027"/>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customStyle="1" w:styleId="SP295033">
    <w:name w:val="SP295033"/>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character" w:customStyle="1" w:styleId="SC1510">
    <w:name w:val="SC1510"/>
    <w:uiPriority w:val="99"/>
    <w:rsid w:val="00FD041A"/>
    <w:rPr>
      <w:b/>
      <w:bCs/>
      <w:color w:val="000000"/>
      <w:sz w:val="42"/>
      <w:szCs w:val="42"/>
    </w:rPr>
  </w:style>
  <w:style w:type="paragraph" w:customStyle="1" w:styleId="SP294993">
    <w:name w:val="SP294993"/>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customStyle="1" w:styleId="SP294972">
    <w:name w:val="SP294972"/>
    <w:basedOn w:val="Normal"/>
    <w:next w:val="Normal"/>
    <w:uiPriority w:val="99"/>
    <w:rsid w:val="00FD041A"/>
    <w:pPr>
      <w:autoSpaceDE w:val="0"/>
      <w:autoSpaceDN w:val="0"/>
      <w:adjustRightInd w:val="0"/>
      <w:jc w:val="left"/>
    </w:pPr>
    <w:rPr>
      <w:rFonts w:ascii="Times New Roman" w:eastAsia="MS ??" w:hAnsi="Times New Roman"/>
      <w:szCs w:val="24"/>
      <w:lang w:val="en-US"/>
    </w:rPr>
  </w:style>
  <w:style w:type="paragraph" w:styleId="EndnoteText">
    <w:name w:val="endnote text"/>
    <w:basedOn w:val="Normal"/>
    <w:link w:val="EndnoteTextChar"/>
    <w:uiPriority w:val="99"/>
    <w:semiHidden/>
    <w:unhideWhenUsed/>
    <w:rsid w:val="00A67108"/>
    <w:rPr>
      <w:sz w:val="20"/>
    </w:rPr>
  </w:style>
  <w:style w:type="character" w:customStyle="1" w:styleId="EndnoteTextChar">
    <w:name w:val="Endnote Text Char"/>
    <w:basedOn w:val="DefaultParagraphFont"/>
    <w:link w:val="EndnoteText"/>
    <w:uiPriority w:val="99"/>
    <w:semiHidden/>
    <w:rsid w:val="00A67108"/>
    <w:rPr>
      <w:rFonts w:ascii="Arial" w:eastAsia="Times" w:hAnsi="Arial"/>
      <w:sz w:val="20"/>
      <w:szCs w:val="20"/>
      <w:lang w:val="en-GB"/>
    </w:rPr>
  </w:style>
  <w:style w:type="character" w:styleId="EndnoteReference">
    <w:name w:val="endnote reference"/>
    <w:basedOn w:val="DefaultParagraphFont"/>
    <w:uiPriority w:val="99"/>
    <w:semiHidden/>
    <w:unhideWhenUsed/>
    <w:rsid w:val="00A67108"/>
    <w:rPr>
      <w:vertAlign w:val="superscript"/>
    </w:rPr>
  </w:style>
  <w:style w:type="paragraph" w:styleId="FootnoteText">
    <w:name w:val="footnote text"/>
    <w:basedOn w:val="Normal"/>
    <w:link w:val="FootnoteTextChar"/>
    <w:uiPriority w:val="99"/>
    <w:semiHidden/>
    <w:unhideWhenUsed/>
    <w:rsid w:val="00A67108"/>
    <w:rPr>
      <w:sz w:val="20"/>
    </w:rPr>
  </w:style>
  <w:style w:type="character" w:customStyle="1" w:styleId="FootnoteTextChar">
    <w:name w:val="Footnote Text Char"/>
    <w:basedOn w:val="DefaultParagraphFont"/>
    <w:link w:val="FootnoteText"/>
    <w:uiPriority w:val="99"/>
    <w:semiHidden/>
    <w:rsid w:val="00A67108"/>
    <w:rPr>
      <w:rFonts w:ascii="Arial" w:eastAsia="Times" w:hAnsi="Arial"/>
      <w:sz w:val="20"/>
      <w:szCs w:val="20"/>
      <w:lang w:val="en-GB"/>
    </w:rPr>
  </w:style>
  <w:style w:type="character" w:styleId="FootnoteReference">
    <w:name w:val="footnote reference"/>
    <w:basedOn w:val="DefaultParagraphFont"/>
    <w:uiPriority w:val="99"/>
    <w:semiHidden/>
    <w:unhideWhenUsed/>
    <w:rsid w:val="00A67108"/>
    <w:rPr>
      <w:vertAlign w:val="superscript"/>
    </w:rPr>
  </w:style>
  <w:style w:type="paragraph" w:customStyle="1" w:styleId="p">
    <w:name w:val="p"/>
    <w:basedOn w:val="Normal"/>
    <w:rsid w:val="008C7631"/>
    <w:pPr>
      <w:spacing w:before="100" w:beforeAutospacing="1" w:after="100" w:afterAutospacing="1"/>
      <w:jc w:val="left"/>
    </w:pPr>
    <w:rPr>
      <w:rFonts w:ascii="Times New Roman" w:eastAsia="Times New Roman" w:hAnsi="Times New Roman"/>
      <w:szCs w:val="24"/>
      <w:lang w:val="en-US"/>
    </w:rPr>
  </w:style>
  <w:style w:type="paragraph" w:styleId="NormalWeb">
    <w:name w:val="Normal (Web)"/>
    <w:basedOn w:val="Normal"/>
    <w:uiPriority w:val="99"/>
    <w:semiHidden/>
    <w:unhideWhenUsed/>
    <w:rsid w:val="00D65A43"/>
    <w:pPr>
      <w:spacing w:before="100" w:beforeAutospacing="1" w:after="100" w:afterAutospacing="1"/>
      <w:jc w:val="left"/>
    </w:pPr>
    <w:rPr>
      <w:rFonts w:ascii="Times New Roman" w:eastAsia="Times New Roman" w:hAnsi="Times New Roman"/>
      <w:szCs w:val="24"/>
      <w:lang w:val="en-US"/>
    </w:rPr>
  </w:style>
  <w:style w:type="paragraph" w:styleId="Caption">
    <w:name w:val="caption"/>
    <w:basedOn w:val="Normal"/>
    <w:next w:val="Normal"/>
    <w:uiPriority w:val="35"/>
    <w:unhideWhenUsed/>
    <w:qFormat/>
    <w:rsid w:val="003555FA"/>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8742">
      <w:bodyDiv w:val="1"/>
      <w:marLeft w:val="0"/>
      <w:marRight w:val="0"/>
      <w:marTop w:val="0"/>
      <w:marBottom w:val="0"/>
      <w:divBdr>
        <w:top w:val="none" w:sz="0" w:space="0" w:color="auto"/>
        <w:left w:val="none" w:sz="0" w:space="0" w:color="auto"/>
        <w:bottom w:val="none" w:sz="0" w:space="0" w:color="auto"/>
        <w:right w:val="none" w:sz="0" w:space="0" w:color="auto"/>
      </w:divBdr>
    </w:div>
    <w:div w:id="63728492">
      <w:bodyDiv w:val="1"/>
      <w:marLeft w:val="0"/>
      <w:marRight w:val="0"/>
      <w:marTop w:val="0"/>
      <w:marBottom w:val="0"/>
      <w:divBdr>
        <w:top w:val="none" w:sz="0" w:space="0" w:color="auto"/>
        <w:left w:val="none" w:sz="0" w:space="0" w:color="auto"/>
        <w:bottom w:val="none" w:sz="0" w:space="0" w:color="auto"/>
        <w:right w:val="none" w:sz="0" w:space="0" w:color="auto"/>
      </w:divBdr>
      <w:divsChild>
        <w:div w:id="957415527">
          <w:marLeft w:val="360"/>
          <w:marRight w:val="0"/>
          <w:marTop w:val="0"/>
          <w:marBottom w:val="0"/>
          <w:divBdr>
            <w:top w:val="none" w:sz="0" w:space="0" w:color="auto"/>
            <w:left w:val="none" w:sz="0" w:space="0" w:color="auto"/>
            <w:bottom w:val="none" w:sz="0" w:space="0" w:color="auto"/>
            <w:right w:val="none" w:sz="0" w:space="0" w:color="auto"/>
          </w:divBdr>
        </w:div>
        <w:div w:id="1222443226">
          <w:marLeft w:val="360"/>
          <w:marRight w:val="0"/>
          <w:marTop w:val="0"/>
          <w:marBottom w:val="0"/>
          <w:divBdr>
            <w:top w:val="none" w:sz="0" w:space="0" w:color="auto"/>
            <w:left w:val="none" w:sz="0" w:space="0" w:color="auto"/>
            <w:bottom w:val="none" w:sz="0" w:space="0" w:color="auto"/>
            <w:right w:val="none" w:sz="0" w:space="0" w:color="auto"/>
          </w:divBdr>
        </w:div>
        <w:div w:id="1545749218">
          <w:marLeft w:val="360"/>
          <w:marRight w:val="0"/>
          <w:marTop w:val="0"/>
          <w:marBottom w:val="0"/>
          <w:divBdr>
            <w:top w:val="none" w:sz="0" w:space="0" w:color="auto"/>
            <w:left w:val="none" w:sz="0" w:space="0" w:color="auto"/>
            <w:bottom w:val="none" w:sz="0" w:space="0" w:color="auto"/>
            <w:right w:val="none" w:sz="0" w:space="0" w:color="auto"/>
          </w:divBdr>
        </w:div>
      </w:divsChild>
    </w:div>
    <w:div w:id="94861539">
      <w:bodyDiv w:val="1"/>
      <w:marLeft w:val="0"/>
      <w:marRight w:val="0"/>
      <w:marTop w:val="0"/>
      <w:marBottom w:val="0"/>
      <w:divBdr>
        <w:top w:val="none" w:sz="0" w:space="0" w:color="auto"/>
        <w:left w:val="none" w:sz="0" w:space="0" w:color="auto"/>
        <w:bottom w:val="none" w:sz="0" w:space="0" w:color="auto"/>
        <w:right w:val="none" w:sz="0" w:space="0" w:color="auto"/>
      </w:divBdr>
    </w:div>
    <w:div w:id="126971075">
      <w:bodyDiv w:val="1"/>
      <w:marLeft w:val="0"/>
      <w:marRight w:val="0"/>
      <w:marTop w:val="0"/>
      <w:marBottom w:val="0"/>
      <w:divBdr>
        <w:top w:val="none" w:sz="0" w:space="0" w:color="auto"/>
        <w:left w:val="none" w:sz="0" w:space="0" w:color="auto"/>
        <w:bottom w:val="none" w:sz="0" w:space="0" w:color="auto"/>
        <w:right w:val="none" w:sz="0" w:space="0" w:color="auto"/>
      </w:divBdr>
      <w:divsChild>
        <w:div w:id="1630891927">
          <w:marLeft w:val="0"/>
          <w:marRight w:val="0"/>
          <w:marTop w:val="0"/>
          <w:marBottom w:val="0"/>
          <w:divBdr>
            <w:top w:val="none" w:sz="0" w:space="0" w:color="auto"/>
            <w:left w:val="none" w:sz="0" w:space="0" w:color="auto"/>
            <w:bottom w:val="none" w:sz="0" w:space="0" w:color="auto"/>
            <w:right w:val="none" w:sz="0" w:space="0" w:color="auto"/>
          </w:divBdr>
        </w:div>
        <w:div w:id="654771294">
          <w:marLeft w:val="0"/>
          <w:marRight w:val="0"/>
          <w:marTop w:val="0"/>
          <w:marBottom w:val="0"/>
          <w:divBdr>
            <w:top w:val="none" w:sz="0" w:space="0" w:color="auto"/>
            <w:left w:val="none" w:sz="0" w:space="0" w:color="auto"/>
            <w:bottom w:val="none" w:sz="0" w:space="0" w:color="auto"/>
            <w:right w:val="none" w:sz="0" w:space="0" w:color="auto"/>
          </w:divBdr>
        </w:div>
      </w:divsChild>
    </w:div>
    <w:div w:id="144206708">
      <w:bodyDiv w:val="1"/>
      <w:marLeft w:val="0"/>
      <w:marRight w:val="0"/>
      <w:marTop w:val="0"/>
      <w:marBottom w:val="0"/>
      <w:divBdr>
        <w:top w:val="none" w:sz="0" w:space="0" w:color="auto"/>
        <w:left w:val="none" w:sz="0" w:space="0" w:color="auto"/>
        <w:bottom w:val="none" w:sz="0" w:space="0" w:color="auto"/>
        <w:right w:val="none" w:sz="0" w:space="0" w:color="auto"/>
      </w:divBdr>
      <w:divsChild>
        <w:div w:id="1545174116">
          <w:marLeft w:val="0"/>
          <w:marRight w:val="0"/>
          <w:marTop w:val="0"/>
          <w:marBottom w:val="0"/>
          <w:divBdr>
            <w:top w:val="none" w:sz="0" w:space="0" w:color="auto"/>
            <w:left w:val="none" w:sz="0" w:space="0" w:color="auto"/>
            <w:bottom w:val="none" w:sz="0" w:space="0" w:color="auto"/>
            <w:right w:val="none" w:sz="0" w:space="0" w:color="auto"/>
          </w:divBdr>
        </w:div>
        <w:div w:id="1075326247">
          <w:marLeft w:val="0"/>
          <w:marRight w:val="0"/>
          <w:marTop w:val="0"/>
          <w:marBottom w:val="0"/>
          <w:divBdr>
            <w:top w:val="none" w:sz="0" w:space="0" w:color="auto"/>
            <w:left w:val="none" w:sz="0" w:space="0" w:color="auto"/>
            <w:bottom w:val="none" w:sz="0" w:space="0" w:color="auto"/>
            <w:right w:val="none" w:sz="0" w:space="0" w:color="auto"/>
          </w:divBdr>
        </w:div>
        <w:div w:id="1352419060">
          <w:marLeft w:val="0"/>
          <w:marRight w:val="0"/>
          <w:marTop w:val="0"/>
          <w:marBottom w:val="0"/>
          <w:divBdr>
            <w:top w:val="none" w:sz="0" w:space="0" w:color="auto"/>
            <w:left w:val="none" w:sz="0" w:space="0" w:color="auto"/>
            <w:bottom w:val="none" w:sz="0" w:space="0" w:color="auto"/>
            <w:right w:val="none" w:sz="0" w:space="0" w:color="auto"/>
          </w:divBdr>
        </w:div>
      </w:divsChild>
    </w:div>
    <w:div w:id="168373739">
      <w:bodyDiv w:val="1"/>
      <w:marLeft w:val="0"/>
      <w:marRight w:val="0"/>
      <w:marTop w:val="0"/>
      <w:marBottom w:val="0"/>
      <w:divBdr>
        <w:top w:val="none" w:sz="0" w:space="0" w:color="auto"/>
        <w:left w:val="none" w:sz="0" w:space="0" w:color="auto"/>
        <w:bottom w:val="none" w:sz="0" w:space="0" w:color="auto"/>
        <w:right w:val="none" w:sz="0" w:space="0" w:color="auto"/>
      </w:divBdr>
      <w:divsChild>
        <w:div w:id="1466122691">
          <w:marLeft w:val="446"/>
          <w:marRight w:val="0"/>
          <w:marTop w:val="0"/>
          <w:marBottom w:val="0"/>
          <w:divBdr>
            <w:top w:val="none" w:sz="0" w:space="0" w:color="auto"/>
            <w:left w:val="none" w:sz="0" w:space="0" w:color="auto"/>
            <w:bottom w:val="none" w:sz="0" w:space="0" w:color="auto"/>
            <w:right w:val="none" w:sz="0" w:space="0" w:color="auto"/>
          </w:divBdr>
        </w:div>
        <w:div w:id="437485407">
          <w:marLeft w:val="446"/>
          <w:marRight w:val="0"/>
          <w:marTop w:val="0"/>
          <w:marBottom w:val="0"/>
          <w:divBdr>
            <w:top w:val="none" w:sz="0" w:space="0" w:color="auto"/>
            <w:left w:val="none" w:sz="0" w:space="0" w:color="auto"/>
            <w:bottom w:val="none" w:sz="0" w:space="0" w:color="auto"/>
            <w:right w:val="none" w:sz="0" w:space="0" w:color="auto"/>
          </w:divBdr>
        </w:div>
      </w:divsChild>
    </w:div>
    <w:div w:id="257711200">
      <w:marLeft w:val="0"/>
      <w:marRight w:val="0"/>
      <w:marTop w:val="0"/>
      <w:marBottom w:val="0"/>
      <w:divBdr>
        <w:top w:val="none" w:sz="0" w:space="0" w:color="auto"/>
        <w:left w:val="none" w:sz="0" w:space="0" w:color="auto"/>
        <w:bottom w:val="none" w:sz="0" w:space="0" w:color="auto"/>
        <w:right w:val="none" w:sz="0" w:space="0" w:color="auto"/>
      </w:divBdr>
      <w:divsChild>
        <w:div w:id="257711190">
          <w:marLeft w:val="547"/>
          <w:marRight w:val="0"/>
          <w:marTop w:val="0"/>
          <w:marBottom w:val="0"/>
          <w:divBdr>
            <w:top w:val="none" w:sz="0" w:space="0" w:color="auto"/>
            <w:left w:val="none" w:sz="0" w:space="0" w:color="auto"/>
            <w:bottom w:val="none" w:sz="0" w:space="0" w:color="auto"/>
            <w:right w:val="none" w:sz="0" w:space="0" w:color="auto"/>
          </w:divBdr>
        </w:div>
        <w:div w:id="257711194">
          <w:marLeft w:val="547"/>
          <w:marRight w:val="0"/>
          <w:marTop w:val="0"/>
          <w:marBottom w:val="0"/>
          <w:divBdr>
            <w:top w:val="none" w:sz="0" w:space="0" w:color="auto"/>
            <w:left w:val="none" w:sz="0" w:space="0" w:color="auto"/>
            <w:bottom w:val="none" w:sz="0" w:space="0" w:color="auto"/>
            <w:right w:val="none" w:sz="0" w:space="0" w:color="auto"/>
          </w:divBdr>
        </w:div>
        <w:div w:id="257711207">
          <w:marLeft w:val="547"/>
          <w:marRight w:val="0"/>
          <w:marTop w:val="0"/>
          <w:marBottom w:val="0"/>
          <w:divBdr>
            <w:top w:val="none" w:sz="0" w:space="0" w:color="auto"/>
            <w:left w:val="none" w:sz="0" w:space="0" w:color="auto"/>
            <w:bottom w:val="none" w:sz="0" w:space="0" w:color="auto"/>
            <w:right w:val="none" w:sz="0" w:space="0" w:color="auto"/>
          </w:divBdr>
        </w:div>
        <w:div w:id="257711208">
          <w:marLeft w:val="547"/>
          <w:marRight w:val="0"/>
          <w:marTop w:val="0"/>
          <w:marBottom w:val="0"/>
          <w:divBdr>
            <w:top w:val="none" w:sz="0" w:space="0" w:color="auto"/>
            <w:left w:val="none" w:sz="0" w:space="0" w:color="auto"/>
            <w:bottom w:val="none" w:sz="0" w:space="0" w:color="auto"/>
            <w:right w:val="none" w:sz="0" w:space="0" w:color="auto"/>
          </w:divBdr>
        </w:div>
      </w:divsChild>
    </w:div>
    <w:div w:id="257711203">
      <w:marLeft w:val="0"/>
      <w:marRight w:val="0"/>
      <w:marTop w:val="0"/>
      <w:marBottom w:val="0"/>
      <w:divBdr>
        <w:top w:val="none" w:sz="0" w:space="0" w:color="auto"/>
        <w:left w:val="none" w:sz="0" w:space="0" w:color="auto"/>
        <w:bottom w:val="none" w:sz="0" w:space="0" w:color="auto"/>
        <w:right w:val="none" w:sz="0" w:space="0" w:color="auto"/>
      </w:divBdr>
      <w:divsChild>
        <w:div w:id="257711189">
          <w:marLeft w:val="547"/>
          <w:marRight w:val="0"/>
          <w:marTop w:val="0"/>
          <w:marBottom w:val="0"/>
          <w:divBdr>
            <w:top w:val="none" w:sz="0" w:space="0" w:color="auto"/>
            <w:left w:val="none" w:sz="0" w:space="0" w:color="auto"/>
            <w:bottom w:val="none" w:sz="0" w:space="0" w:color="auto"/>
            <w:right w:val="none" w:sz="0" w:space="0" w:color="auto"/>
          </w:divBdr>
        </w:div>
        <w:div w:id="257711191">
          <w:marLeft w:val="547"/>
          <w:marRight w:val="0"/>
          <w:marTop w:val="0"/>
          <w:marBottom w:val="0"/>
          <w:divBdr>
            <w:top w:val="none" w:sz="0" w:space="0" w:color="auto"/>
            <w:left w:val="none" w:sz="0" w:space="0" w:color="auto"/>
            <w:bottom w:val="none" w:sz="0" w:space="0" w:color="auto"/>
            <w:right w:val="none" w:sz="0" w:space="0" w:color="auto"/>
          </w:divBdr>
        </w:div>
        <w:div w:id="257711197">
          <w:marLeft w:val="547"/>
          <w:marRight w:val="0"/>
          <w:marTop w:val="0"/>
          <w:marBottom w:val="0"/>
          <w:divBdr>
            <w:top w:val="none" w:sz="0" w:space="0" w:color="auto"/>
            <w:left w:val="none" w:sz="0" w:space="0" w:color="auto"/>
            <w:bottom w:val="none" w:sz="0" w:space="0" w:color="auto"/>
            <w:right w:val="none" w:sz="0" w:space="0" w:color="auto"/>
          </w:divBdr>
        </w:div>
        <w:div w:id="257711199">
          <w:marLeft w:val="547"/>
          <w:marRight w:val="0"/>
          <w:marTop w:val="0"/>
          <w:marBottom w:val="0"/>
          <w:divBdr>
            <w:top w:val="none" w:sz="0" w:space="0" w:color="auto"/>
            <w:left w:val="none" w:sz="0" w:space="0" w:color="auto"/>
            <w:bottom w:val="none" w:sz="0" w:space="0" w:color="auto"/>
            <w:right w:val="none" w:sz="0" w:space="0" w:color="auto"/>
          </w:divBdr>
        </w:div>
        <w:div w:id="257711206">
          <w:marLeft w:val="1166"/>
          <w:marRight w:val="0"/>
          <w:marTop w:val="0"/>
          <w:marBottom w:val="0"/>
          <w:divBdr>
            <w:top w:val="none" w:sz="0" w:space="0" w:color="auto"/>
            <w:left w:val="none" w:sz="0" w:space="0" w:color="auto"/>
            <w:bottom w:val="none" w:sz="0" w:space="0" w:color="auto"/>
            <w:right w:val="none" w:sz="0" w:space="0" w:color="auto"/>
          </w:divBdr>
        </w:div>
        <w:div w:id="257711213">
          <w:marLeft w:val="1166"/>
          <w:marRight w:val="0"/>
          <w:marTop w:val="0"/>
          <w:marBottom w:val="0"/>
          <w:divBdr>
            <w:top w:val="none" w:sz="0" w:space="0" w:color="auto"/>
            <w:left w:val="none" w:sz="0" w:space="0" w:color="auto"/>
            <w:bottom w:val="none" w:sz="0" w:space="0" w:color="auto"/>
            <w:right w:val="none" w:sz="0" w:space="0" w:color="auto"/>
          </w:divBdr>
        </w:div>
        <w:div w:id="257711215">
          <w:marLeft w:val="547"/>
          <w:marRight w:val="0"/>
          <w:marTop w:val="0"/>
          <w:marBottom w:val="0"/>
          <w:divBdr>
            <w:top w:val="none" w:sz="0" w:space="0" w:color="auto"/>
            <w:left w:val="none" w:sz="0" w:space="0" w:color="auto"/>
            <w:bottom w:val="none" w:sz="0" w:space="0" w:color="auto"/>
            <w:right w:val="none" w:sz="0" w:space="0" w:color="auto"/>
          </w:divBdr>
        </w:div>
        <w:div w:id="257711222">
          <w:marLeft w:val="547"/>
          <w:marRight w:val="0"/>
          <w:marTop w:val="0"/>
          <w:marBottom w:val="0"/>
          <w:divBdr>
            <w:top w:val="none" w:sz="0" w:space="0" w:color="auto"/>
            <w:left w:val="none" w:sz="0" w:space="0" w:color="auto"/>
            <w:bottom w:val="none" w:sz="0" w:space="0" w:color="auto"/>
            <w:right w:val="none" w:sz="0" w:space="0" w:color="auto"/>
          </w:divBdr>
        </w:div>
        <w:div w:id="257711223">
          <w:marLeft w:val="1166"/>
          <w:marRight w:val="0"/>
          <w:marTop w:val="0"/>
          <w:marBottom w:val="0"/>
          <w:divBdr>
            <w:top w:val="none" w:sz="0" w:space="0" w:color="auto"/>
            <w:left w:val="none" w:sz="0" w:space="0" w:color="auto"/>
            <w:bottom w:val="none" w:sz="0" w:space="0" w:color="auto"/>
            <w:right w:val="none" w:sz="0" w:space="0" w:color="auto"/>
          </w:divBdr>
        </w:div>
        <w:div w:id="257711225">
          <w:marLeft w:val="1166"/>
          <w:marRight w:val="0"/>
          <w:marTop w:val="0"/>
          <w:marBottom w:val="0"/>
          <w:divBdr>
            <w:top w:val="none" w:sz="0" w:space="0" w:color="auto"/>
            <w:left w:val="none" w:sz="0" w:space="0" w:color="auto"/>
            <w:bottom w:val="none" w:sz="0" w:space="0" w:color="auto"/>
            <w:right w:val="none" w:sz="0" w:space="0" w:color="auto"/>
          </w:divBdr>
        </w:div>
        <w:div w:id="257711228">
          <w:marLeft w:val="1166"/>
          <w:marRight w:val="0"/>
          <w:marTop w:val="0"/>
          <w:marBottom w:val="0"/>
          <w:divBdr>
            <w:top w:val="none" w:sz="0" w:space="0" w:color="auto"/>
            <w:left w:val="none" w:sz="0" w:space="0" w:color="auto"/>
            <w:bottom w:val="none" w:sz="0" w:space="0" w:color="auto"/>
            <w:right w:val="none" w:sz="0" w:space="0" w:color="auto"/>
          </w:divBdr>
        </w:div>
      </w:divsChild>
    </w:div>
    <w:div w:id="257711205">
      <w:marLeft w:val="0"/>
      <w:marRight w:val="0"/>
      <w:marTop w:val="0"/>
      <w:marBottom w:val="0"/>
      <w:divBdr>
        <w:top w:val="none" w:sz="0" w:space="0" w:color="auto"/>
        <w:left w:val="none" w:sz="0" w:space="0" w:color="auto"/>
        <w:bottom w:val="none" w:sz="0" w:space="0" w:color="auto"/>
        <w:right w:val="none" w:sz="0" w:space="0" w:color="auto"/>
      </w:divBdr>
      <w:divsChild>
        <w:div w:id="257711198">
          <w:marLeft w:val="547"/>
          <w:marRight w:val="0"/>
          <w:marTop w:val="0"/>
          <w:marBottom w:val="0"/>
          <w:divBdr>
            <w:top w:val="none" w:sz="0" w:space="0" w:color="auto"/>
            <w:left w:val="none" w:sz="0" w:space="0" w:color="auto"/>
            <w:bottom w:val="none" w:sz="0" w:space="0" w:color="auto"/>
            <w:right w:val="none" w:sz="0" w:space="0" w:color="auto"/>
          </w:divBdr>
        </w:div>
        <w:div w:id="257711201">
          <w:marLeft w:val="1166"/>
          <w:marRight w:val="0"/>
          <w:marTop w:val="0"/>
          <w:marBottom w:val="0"/>
          <w:divBdr>
            <w:top w:val="none" w:sz="0" w:space="0" w:color="auto"/>
            <w:left w:val="none" w:sz="0" w:space="0" w:color="auto"/>
            <w:bottom w:val="none" w:sz="0" w:space="0" w:color="auto"/>
            <w:right w:val="none" w:sz="0" w:space="0" w:color="auto"/>
          </w:divBdr>
        </w:div>
        <w:div w:id="257711211">
          <w:marLeft w:val="547"/>
          <w:marRight w:val="0"/>
          <w:marTop w:val="0"/>
          <w:marBottom w:val="0"/>
          <w:divBdr>
            <w:top w:val="none" w:sz="0" w:space="0" w:color="auto"/>
            <w:left w:val="none" w:sz="0" w:space="0" w:color="auto"/>
            <w:bottom w:val="none" w:sz="0" w:space="0" w:color="auto"/>
            <w:right w:val="none" w:sz="0" w:space="0" w:color="auto"/>
          </w:divBdr>
        </w:div>
        <w:div w:id="257711218">
          <w:marLeft w:val="1166"/>
          <w:marRight w:val="0"/>
          <w:marTop w:val="0"/>
          <w:marBottom w:val="0"/>
          <w:divBdr>
            <w:top w:val="none" w:sz="0" w:space="0" w:color="auto"/>
            <w:left w:val="none" w:sz="0" w:space="0" w:color="auto"/>
            <w:bottom w:val="none" w:sz="0" w:space="0" w:color="auto"/>
            <w:right w:val="none" w:sz="0" w:space="0" w:color="auto"/>
          </w:divBdr>
        </w:div>
        <w:div w:id="257711219">
          <w:marLeft w:val="1166"/>
          <w:marRight w:val="0"/>
          <w:marTop w:val="0"/>
          <w:marBottom w:val="0"/>
          <w:divBdr>
            <w:top w:val="none" w:sz="0" w:space="0" w:color="auto"/>
            <w:left w:val="none" w:sz="0" w:space="0" w:color="auto"/>
            <w:bottom w:val="none" w:sz="0" w:space="0" w:color="auto"/>
            <w:right w:val="none" w:sz="0" w:space="0" w:color="auto"/>
          </w:divBdr>
        </w:div>
        <w:div w:id="257711220">
          <w:marLeft w:val="1166"/>
          <w:marRight w:val="0"/>
          <w:marTop w:val="0"/>
          <w:marBottom w:val="0"/>
          <w:divBdr>
            <w:top w:val="none" w:sz="0" w:space="0" w:color="auto"/>
            <w:left w:val="none" w:sz="0" w:space="0" w:color="auto"/>
            <w:bottom w:val="none" w:sz="0" w:space="0" w:color="auto"/>
            <w:right w:val="none" w:sz="0" w:space="0" w:color="auto"/>
          </w:divBdr>
        </w:div>
      </w:divsChild>
    </w:div>
    <w:div w:id="257711209">
      <w:marLeft w:val="0"/>
      <w:marRight w:val="0"/>
      <w:marTop w:val="0"/>
      <w:marBottom w:val="0"/>
      <w:divBdr>
        <w:top w:val="none" w:sz="0" w:space="0" w:color="auto"/>
        <w:left w:val="none" w:sz="0" w:space="0" w:color="auto"/>
        <w:bottom w:val="none" w:sz="0" w:space="0" w:color="auto"/>
        <w:right w:val="none" w:sz="0" w:space="0" w:color="auto"/>
      </w:divBdr>
      <w:divsChild>
        <w:div w:id="257711193">
          <w:marLeft w:val="547"/>
          <w:marRight w:val="0"/>
          <w:marTop w:val="0"/>
          <w:marBottom w:val="0"/>
          <w:divBdr>
            <w:top w:val="none" w:sz="0" w:space="0" w:color="auto"/>
            <w:left w:val="none" w:sz="0" w:space="0" w:color="auto"/>
            <w:bottom w:val="none" w:sz="0" w:space="0" w:color="auto"/>
            <w:right w:val="none" w:sz="0" w:space="0" w:color="auto"/>
          </w:divBdr>
        </w:div>
        <w:div w:id="257711195">
          <w:marLeft w:val="1166"/>
          <w:marRight w:val="0"/>
          <w:marTop w:val="0"/>
          <w:marBottom w:val="0"/>
          <w:divBdr>
            <w:top w:val="none" w:sz="0" w:space="0" w:color="auto"/>
            <w:left w:val="none" w:sz="0" w:space="0" w:color="auto"/>
            <w:bottom w:val="none" w:sz="0" w:space="0" w:color="auto"/>
            <w:right w:val="none" w:sz="0" w:space="0" w:color="auto"/>
          </w:divBdr>
        </w:div>
        <w:div w:id="257711196">
          <w:marLeft w:val="1166"/>
          <w:marRight w:val="0"/>
          <w:marTop w:val="0"/>
          <w:marBottom w:val="0"/>
          <w:divBdr>
            <w:top w:val="none" w:sz="0" w:space="0" w:color="auto"/>
            <w:left w:val="none" w:sz="0" w:space="0" w:color="auto"/>
            <w:bottom w:val="none" w:sz="0" w:space="0" w:color="auto"/>
            <w:right w:val="none" w:sz="0" w:space="0" w:color="auto"/>
          </w:divBdr>
        </w:div>
        <w:div w:id="257711204">
          <w:marLeft w:val="547"/>
          <w:marRight w:val="0"/>
          <w:marTop w:val="0"/>
          <w:marBottom w:val="0"/>
          <w:divBdr>
            <w:top w:val="none" w:sz="0" w:space="0" w:color="auto"/>
            <w:left w:val="none" w:sz="0" w:space="0" w:color="auto"/>
            <w:bottom w:val="none" w:sz="0" w:space="0" w:color="auto"/>
            <w:right w:val="none" w:sz="0" w:space="0" w:color="auto"/>
          </w:divBdr>
        </w:div>
        <w:div w:id="257711210">
          <w:marLeft w:val="1166"/>
          <w:marRight w:val="0"/>
          <w:marTop w:val="0"/>
          <w:marBottom w:val="0"/>
          <w:divBdr>
            <w:top w:val="none" w:sz="0" w:space="0" w:color="auto"/>
            <w:left w:val="none" w:sz="0" w:space="0" w:color="auto"/>
            <w:bottom w:val="none" w:sz="0" w:space="0" w:color="auto"/>
            <w:right w:val="none" w:sz="0" w:space="0" w:color="auto"/>
          </w:divBdr>
        </w:div>
        <w:div w:id="257711212">
          <w:marLeft w:val="1166"/>
          <w:marRight w:val="0"/>
          <w:marTop w:val="0"/>
          <w:marBottom w:val="0"/>
          <w:divBdr>
            <w:top w:val="none" w:sz="0" w:space="0" w:color="auto"/>
            <w:left w:val="none" w:sz="0" w:space="0" w:color="auto"/>
            <w:bottom w:val="none" w:sz="0" w:space="0" w:color="auto"/>
            <w:right w:val="none" w:sz="0" w:space="0" w:color="auto"/>
          </w:divBdr>
        </w:div>
        <w:div w:id="257711214">
          <w:marLeft w:val="1166"/>
          <w:marRight w:val="0"/>
          <w:marTop w:val="0"/>
          <w:marBottom w:val="0"/>
          <w:divBdr>
            <w:top w:val="none" w:sz="0" w:space="0" w:color="auto"/>
            <w:left w:val="none" w:sz="0" w:space="0" w:color="auto"/>
            <w:bottom w:val="none" w:sz="0" w:space="0" w:color="auto"/>
            <w:right w:val="none" w:sz="0" w:space="0" w:color="auto"/>
          </w:divBdr>
        </w:div>
        <w:div w:id="257711216">
          <w:marLeft w:val="547"/>
          <w:marRight w:val="0"/>
          <w:marTop w:val="0"/>
          <w:marBottom w:val="0"/>
          <w:divBdr>
            <w:top w:val="none" w:sz="0" w:space="0" w:color="auto"/>
            <w:left w:val="none" w:sz="0" w:space="0" w:color="auto"/>
            <w:bottom w:val="none" w:sz="0" w:space="0" w:color="auto"/>
            <w:right w:val="none" w:sz="0" w:space="0" w:color="auto"/>
          </w:divBdr>
        </w:div>
        <w:div w:id="257711227">
          <w:marLeft w:val="1166"/>
          <w:marRight w:val="0"/>
          <w:marTop w:val="0"/>
          <w:marBottom w:val="0"/>
          <w:divBdr>
            <w:top w:val="none" w:sz="0" w:space="0" w:color="auto"/>
            <w:left w:val="none" w:sz="0" w:space="0" w:color="auto"/>
            <w:bottom w:val="none" w:sz="0" w:space="0" w:color="auto"/>
            <w:right w:val="none" w:sz="0" w:space="0" w:color="auto"/>
          </w:divBdr>
        </w:div>
        <w:div w:id="257711229">
          <w:marLeft w:val="1166"/>
          <w:marRight w:val="0"/>
          <w:marTop w:val="0"/>
          <w:marBottom w:val="0"/>
          <w:divBdr>
            <w:top w:val="none" w:sz="0" w:space="0" w:color="auto"/>
            <w:left w:val="none" w:sz="0" w:space="0" w:color="auto"/>
            <w:bottom w:val="none" w:sz="0" w:space="0" w:color="auto"/>
            <w:right w:val="none" w:sz="0" w:space="0" w:color="auto"/>
          </w:divBdr>
        </w:div>
        <w:div w:id="257711230">
          <w:marLeft w:val="1166"/>
          <w:marRight w:val="0"/>
          <w:marTop w:val="0"/>
          <w:marBottom w:val="0"/>
          <w:divBdr>
            <w:top w:val="none" w:sz="0" w:space="0" w:color="auto"/>
            <w:left w:val="none" w:sz="0" w:space="0" w:color="auto"/>
            <w:bottom w:val="none" w:sz="0" w:space="0" w:color="auto"/>
            <w:right w:val="none" w:sz="0" w:space="0" w:color="auto"/>
          </w:divBdr>
        </w:div>
      </w:divsChild>
    </w:div>
    <w:div w:id="257711217">
      <w:marLeft w:val="0"/>
      <w:marRight w:val="0"/>
      <w:marTop w:val="0"/>
      <w:marBottom w:val="0"/>
      <w:divBdr>
        <w:top w:val="none" w:sz="0" w:space="0" w:color="auto"/>
        <w:left w:val="none" w:sz="0" w:space="0" w:color="auto"/>
        <w:bottom w:val="none" w:sz="0" w:space="0" w:color="auto"/>
        <w:right w:val="none" w:sz="0" w:space="0" w:color="auto"/>
      </w:divBdr>
    </w:div>
    <w:div w:id="257711226">
      <w:marLeft w:val="0"/>
      <w:marRight w:val="0"/>
      <w:marTop w:val="0"/>
      <w:marBottom w:val="0"/>
      <w:divBdr>
        <w:top w:val="none" w:sz="0" w:space="0" w:color="auto"/>
        <w:left w:val="none" w:sz="0" w:space="0" w:color="auto"/>
        <w:bottom w:val="none" w:sz="0" w:space="0" w:color="auto"/>
        <w:right w:val="none" w:sz="0" w:space="0" w:color="auto"/>
      </w:divBdr>
      <w:divsChild>
        <w:div w:id="257711192">
          <w:marLeft w:val="547"/>
          <w:marRight w:val="0"/>
          <w:marTop w:val="0"/>
          <w:marBottom w:val="0"/>
          <w:divBdr>
            <w:top w:val="none" w:sz="0" w:space="0" w:color="auto"/>
            <w:left w:val="none" w:sz="0" w:space="0" w:color="auto"/>
            <w:bottom w:val="none" w:sz="0" w:space="0" w:color="auto"/>
            <w:right w:val="none" w:sz="0" w:space="0" w:color="auto"/>
          </w:divBdr>
        </w:div>
        <w:div w:id="257711202">
          <w:marLeft w:val="1166"/>
          <w:marRight w:val="0"/>
          <w:marTop w:val="0"/>
          <w:marBottom w:val="0"/>
          <w:divBdr>
            <w:top w:val="none" w:sz="0" w:space="0" w:color="auto"/>
            <w:left w:val="none" w:sz="0" w:space="0" w:color="auto"/>
            <w:bottom w:val="none" w:sz="0" w:space="0" w:color="auto"/>
            <w:right w:val="none" w:sz="0" w:space="0" w:color="auto"/>
          </w:divBdr>
        </w:div>
        <w:div w:id="257711221">
          <w:marLeft w:val="547"/>
          <w:marRight w:val="0"/>
          <w:marTop w:val="0"/>
          <w:marBottom w:val="0"/>
          <w:divBdr>
            <w:top w:val="none" w:sz="0" w:space="0" w:color="auto"/>
            <w:left w:val="none" w:sz="0" w:space="0" w:color="auto"/>
            <w:bottom w:val="none" w:sz="0" w:space="0" w:color="auto"/>
            <w:right w:val="none" w:sz="0" w:space="0" w:color="auto"/>
          </w:divBdr>
        </w:div>
        <w:div w:id="257711224">
          <w:marLeft w:val="1166"/>
          <w:marRight w:val="0"/>
          <w:marTop w:val="0"/>
          <w:marBottom w:val="0"/>
          <w:divBdr>
            <w:top w:val="none" w:sz="0" w:space="0" w:color="auto"/>
            <w:left w:val="none" w:sz="0" w:space="0" w:color="auto"/>
            <w:bottom w:val="none" w:sz="0" w:space="0" w:color="auto"/>
            <w:right w:val="none" w:sz="0" w:space="0" w:color="auto"/>
          </w:divBdr>
        </w:div>
      </w:divsChild>
    </w:div>
    <w:div w:id="257711231">
      <w:marLeft w:val="0"/>
      <w:marRight w:val="0"/>
      <w:marTop w:val="0"/>
      <w:marBottom w:val="0"/>
      <w:divBdr>
        <w:top w:val="none" w:sz="0" w:space="0" w:color="auto"/>
        <w:left w:val="none" w:sz="0" w:space="0" w:color="auto"/>
        <w:bottom w:val="none" w:sz="0" w:space="0" w:color="auto"/>
        <w:right w:val="none" w:sz="0" w:space="0" w:color="auto"/>
      </w:divBdr>
    </w:div>
    <w:div w:id="270481403">
      <w:bodyDiv w:val="1"/>
      <w:marLeft w:val="0"/>
      <w:marRight w:val="0"/>
      <w:marTop w:val="0"/>
      <w:marBottom w:val="0"/>
      <w:divBdr>
        <w:top w:val="none" w:sz="0" w:space="0" w:color="auto"/>
        <w:left w:val="none" w:sz="0" w:space="0" w:color="auto"/>
        <w:bottom w:val="none" w:sz="0" w:space="0" w:color="auto"/>
        <w:right w:val="none" w:sz="0" w:space="0" w:color="auto"/>
      </w:divBdr>
      <w:divsChild>
        <w:div w:id="241259305">
          <w:marLeft w:val="547"/>
          <w:marRight w:val="0"/>
          <w:marTop w:val="240"/>
          <w:marBottom w:val="0"/>
          <w:divBdr>
            <w:top w:val="none" w:sz="0" w:space="0" w:color="auto"/>
            <w:left w:val="none" w:sz="0" w:space="0" w:color="auto"/>
            <w:bottom w:val="none" w:sz="0" w:space="0" w:color="auto"/>
            <w:right w:val="none" w:sz="0" w:space="0" w:color="auto"/>
          </w:divBdr>
        </w:div>
        <w:div w:id="250820493">
          <w:marLeft w:val="547"/>
          <w:marRight w:val="0"/>
          <w:marTop w:val="240"/>
          <w:marBottom w:val="0"/>
          <w:divBdr>
            <w:top w:val="none" w:sz="0" w:space="0" w:color="auto"/>
            <w:left w:val="none" w:sz="0" w:space="0" w:color="auto"/>
            <w:bottom w:val="none" w:sz="0" w:space="0" w:color="auto"/>
            <w:right w:val="none" w:sz="0" w:space="0" w:color="auto"/>
          </w:divBdr>
        </w:div>
        <w:div w:id="1069572066">
          <w:marLeft w:val="547"/>
          <w:marRight w:val="0"/>
          <w:marTop w:val="240"/>
          <w:marBottom w:val="0"/>
          <w:divBdr>
            <w:top w:val="none" w:sz="0" w:space="0" w:color="auto"/>
            <w:left w:val="none" w:sz="0" w:space="0" w:color="auto"/>
            <w:bottom w:val="none" w:sz="0" w:space="0" w:color="auto"/>
            <w:right w:val="none" w:sz="0" w:space="0" w:color="auto"/>
          </w:divBdr>
        </w:div>
      </w:divsChild>
    </w:div>
    <w:div w:id="300119197">
      <w:bodyDiv w:val="1"/>
      <w:marLeft w:val="0"/>
      <w:marRight w:val="0"/>
      <w:marTop w:val="0"/>
      <w:marBottom w:val="0"/>
      <w:divBdr>
        <w:top w:val="none" w:sz="0" w:space="0" w:color="auto"/>
        <w:left w:val="none" w:sz="0" w:space="0" w:color="auto"/>
        <w:bottom w:val="none" w:sz="0" w:space="0" w:color="auto"/>
        <w:right w:val="none" w:sz="0" w:space="0" w:color="auto"/>
      </w:divBdr>
    </w:div>
    <w:div w:id="303893745">
      <w:bodyDiv w:val="1"/>
      <w:marLeft w:val="0"/>
      <w:marRight w:val="0"/>
      <w:marTop w:val="0"/>
      <w:marBottom w:val="0"/>
      <w:divBdr>
        <w:top w:val="none" w:sz="0" w:space="0" w:color="auto"/>
        <w:left w:val="none" w:sz="0" w:space="0" w:color="auto"/>
        <w:bottom w:val="none" w:sz="0" w:space="0" w:color="auto"/>
        <w:right w:val="none" w:sz="0" w:space="0" w:color="auto"/>
      </w:divBdr>
    </w:div>
    <w:div w:id="396519711">
      <w:bodyDiv w:val="1"/>
      <w:marLeft w:val="0"/>
      <w:marRight w:val="0"/>
      <w:marTop w:val="0"/>
      <w:marBottom w:val="0"/>
      <w:divBdr>
        <w:top w:val="none" w:sz="0" w:space="0" w:color="auto"/>
        <w:left w:val="none" w:sz="0" w:space="0" w:color="auto"/>
        <w:bottom w:val="none" w:sz="0" w:space="0" w:color="auto"/>
        <w:right w:val="none" w:sz="0" w:space="0" w:color="auto"/>
      </w:divBdr>
    </w:div>
    <w:div w:id="456917076">
      <w:bodyDiv w:val="1"/>
      <w:marLeft w:val="0"/>
      <w:marRight w:val="0"/>
      <w:marTop w:val="0"/>
      <w:marBottom w:val="0"/>
      <w:divBdr>
        <w:top w:val="none" w:sz="0" w:space="0" w:color="auto"/>
        <w:left w:val="none" w:sz="0" w:space="0" w:color="auto"/>
        <w:bottom w:val="none" w:sz="0" w:space="0" w:color="auto"/>
        <w:right w:val="none" w:sz="0" w:space="0" w:color="auto"/>
      </w:divBdr>
    </w:div>
    <w:div w:id="475802240">
      <w:bodyDiv w:val="1"/>
      <w:marLeft w:val="0"/>
      <w:marRight w:val="0"/>
      <w:marTop w:val="0"/>
      <w:marBottom w:val="0"/>
      <w:divBdr>
        <w:top w:val="none" w:sz="0" w:space="0" w:color="auto"/>
        <w:left w:val="none" w:sz="0" w:space="0" w:color="auto"/>
        <w:bottom w:val="none" w:sz="0" w:space="0" w:color="auto"/>
        <w:right w:val="none" w:sz="0" w:space="0" w:color="auto"/>
      </w:divBdr>
    </w:div>
    <w:div w:id="529077203">
      <w:bodyDiv w:val="1"/>
      <w:marLeft w:val="0"/>
      <w:marRight w:val="0"/>
      <w:marTop w:val="0"/>
      <w:marBottom w:val="0"/>
      <w:divBdr>
        <w:top w:val="none" w:sz="0" w:space="0" w:color="auto"/>
        <w:left w:val="none" w:sz="0" w:space="0" w:color="auto"/>
        <w:bottom w:val="none" w:sz="0" w:space="0" w:color="auto"/>
        <w:right w:val="none" w:sz="0" w:space="0" w:color="auto"/>
      </w:divBdr>
    </w:div>
    <w:div w:id="577323013">
      <w:bodyDiv w:val="1"/>
      <w:marLeft w:val="0"/>
      <w:marRight w:val="0"/>
      <w:marTop w:val="0"/>
      <w:marBottom w:val="0"/>
      <w:divBdr>
        <w:top w:val="none" w:sz="0" w:space="0" w:color="auto"/>
        <w:left w:val="none" w:sz="0" w:space="0" w:color="auto"/>
        <w:bottom w:val="none" w:sz="0" w:space="0" w:color="auto"/>
        <w:right w:val="none" w:sz="0" w:space="0" w:color="auto"/>
      </w:divBdr>
      <w:divsChild>
        <w:div w:id="1815175174">
          <w:marLeft w:val="446"/>
          <w:marRight w:val="0"/>
          <w:marTop w:val="0"/>
          <w:marBottom w:val="0"/>
          <w:divBdr>
            <w:top w:val="none" w:sz="0" w:space="0" w:color="auto"/>
            <w:left w:val="none" w:sz="0" w:space="0" w:color="auto"/>
            <w:bottom w:val="none" w:sz="0" w:space="0" w:color="auto"/>
            <w:right w:val="none" w:sz="0" w:space="0" w:color="auto"/>
          </w:divBdr>
        </w:div>
        <w:div w:id="90588259">
          <w:marLeft w:val="446"/>
          <w:marRight w:val="0"/>
          <w:marTop w:val="0"/>
          <w:marBottom w:val="0"/>
          <w:divBdr>
            <w:top w:val="none" w:sz="0" w:space="0" w:color="auto"/>
            <w:left w:val="none" w:sz="0" w:space="0" w:color="auto"/>
            <w:bottom w:val="none" w:sz="0" w:space="0" w:color="auto"/>
            <w:right w:val="none" w:sz="0" w:space="0" w:color="auto"/>
          </w:divBdr>
        </w:div>
      </w:divsChild>
    </w:div>
    <w:div w:id="636838311">
      <w:bodyDiv w:val="1"/>
      <w:marLeft w:val="0"/>
      <w:marRight w:val="0"/>
      <w:marTop w:val="0"/>
      <w:marBottom w:val="0"/>
      <w:divBdr>
        <w:top w:val="none" w:sz="0" w:space="0" w:color="auto"/>
        <w:left w:val="none" w:sz="0" w:space="0" w:color="auto"/>
        <w:bottom w:val="none" w:sz="0" w:space="0" w:color="auto"/>
        <w:right w:val="none" w:sz="0" w:space="0" w:color="auto"/>
      </w:divBdr>
    </w:div>
    <w:div w:id="675424877">
      <w:bodyDiv w:val="1"/>
      <w:marLeft w:val="0"/>
      <w:marRight w:val="0"/>
      <w:marTop w:val="0"/>
      <w:marBottom w:val="0"/>
      <w:divBdr>
        <w:top w:val="none" w:sz="0" w:space="0" w:color="auto"/>
        <w:left w:val="none" w:sz="0" w:space="0" w:color="auto"/>
        <w:bottom w:val="none" w:sz="0" w:space="0" w:color="auto"/>
        <w:right w:val="none" w:sz="0" w:space="0" w:color="auto"/>
      </w:divBdr>
      <w:divsChild>
        <w:div w:id="1485969971">
          <w:marLeft w:val="446"/>
          <w:marRight w:val="0"/>
          <w:marTop w:val="0"/>
          <w:marBottom w:val="0"/>
          <w:divBdr>
            <w:top w:val="none" w:sz="0" w:space="0" w:color="auto"/>
            <w:left w:val="none" w:sz="0" w:space="0" w:color="auto"/>
            <w:bottom w:val="none" w:sz="0" w:space="0" w:color="auto"/>
            <w:right w:val="none" w:sz="0" w:space="0" w:color="auto"/>
          </w:divBdr>
        </w:div>
        <w:div w:id="749237457">
          <w:marLeft w:val="446"/>
          <w:marRight w:val="0"/>
          <w:marTop w:val="0"/>
          <w:marBottom w:val="0"/>
          <w:divBdr>
            <w:top w:val="none" w:sz="0" w:space="0" w:color="auto"/>
            <w:left w:val="none" w:sz="0" w:space="0" w:color="auto"/>
            <w:bottom w:val="none" w:sz="0" w:space="0" w:color="auto"/>
            <w:right w:val="none" w:sz="0" w:space="0" w:color="auto"/>
          </w:divBdr>
        </w:div>
      </w:divsChild>
    </w:div>
    <w:div w:id="730466386">
      <w:bodyDiv w:val="1"/>
      <w:marLeft w:val="0"/>
      <w:marRight w:val="0"/>
      <w:marTop w:val="0"/>
      <w:marBottom w:val="0"/>
      <w:divBdr>
        <w:top w:val="none" w:sz="0" w:space="0" w:color="auto"/>
        <w:left w:val="none" w:sz="0" w:space="0" w:color="auto"/>
        <w:bottom w:val="none" w:sz="0" w:space="0" w:color="auto"/>
        <w:right w:val="none" w:sz="0" w:space="0" w:color="auto"/>
      </w:divBdr>
    </w:div>
    <w:div w:id="762336836">
      <w:bodyDiv w:val="1"/>
      <w:marLeft w:val="0"/>
      <w:marRight w:val="0"/>
      <w:marTop w:val="0"/>
      <w:marBottom w:val="0"/>
      <w:divBdr>
        <w:top w:val="none" w:sz="0" w:space="0" w:color="auto"/>
        <w:left w:val="none" w:sz="0" w:space="0" w:color="auto"/>
        <w:bottom w:val="none" w:sz="0" w:space="0" w:color="auto"/>
        <w:right w:val="none" w:sz="0" w:space="0" w:color="auto"/>
      </w:divBdr>
    </w:div>
    <w:div w:id="797376923">
      <w:bodyDiv w:val="1"/>
      <w:marLeft w:val="0"/>
      <w:marRight w:val="0"/>
      <w:marTop w:val="0"/>
      <w:marBottom w:val="0"/>
      <w:divBdr>
        <w:top w:val="none" w:sz="0" w:space="0" w:color="auto"/>
        <w:left w:val="none" w:sz="0" w:space="0" w:color="auto"/>
        <w:bottom w:val="none" w:sz="0" w:space="0" w:color="auto"/>
        <w:right w:val="none" w:sz="0" w:space="0" w:color="auto"/>
      </w:divBdr>
    </w:div>
    <w:div w:id="869680275">
      <w:bodyDiv w:val="1"/>
      <w:marLeft w:val="0"/>
      <w:marRight w:val="0"/>
      <w:marTop w:val="0"/>
      <w:marBottom w:val="0"/>
      <w:divBdr>
        <w:top w:val="none" w:sz="0" w:space="0" w:color="auto"/>
        <w:left w:val="none" w:sz="0" w:space="0" w:color="auto"/>
        <w:bottom w:val="none" w:sz="0" w:space="0" w:color="auto"/>
        <w:right w:val="none" w:sz="0" w:space="0" w:color="auto"/>
      </w:divBdr>
    </w:div>
    <w:div w:id="1019817001">
      <w:bodyDiv w:val="1"/>
      <w:marLeft w:val="0"/>
      <w:marRight w:val="0"/>
      <w:marTop w:val="0"/>
      <w:marBottom w:val="0"/>
      <w:divBdr>
        <w:top w:val="none" w:sz="0" w:space="0" w:color="auto"/>
        <w:left w:val="none" w:sz="0" w:space="0" w:color="auto"/>
        <w:bottom w:val="none" w:sz="0" w:space="0" w:color="auto"/>
        <w:right w:val="none" w:sz="0" w:space="0" w:color="auto"/>
      </w:divBdr>
    </w:div>
    <w:div w:id="1046685883">
      <w:bodyDiv w:val="1"/>
      <w:marLeft w:val="0"/>
      <w:marRight w:val="0"/>
      <w:marTop w:val="0"/>
      <w:marBottom w:val="0"/>
      <w:divBdr>
        <w:top w:val="none" w:sz="0" w:space="0" w:color="auto"/>
        <w:left w:val="none" w:sz="0" w:space="0" w:color="auto"/>
        <w:bottom w:val="none" w:sz="0" w:space="0" w:color="auto"/>
        <w:right w:val="none" w:sz="0" w:space="0" w:color="auto"/>
      </w:divBdr>
    </w:div>
    <w:div w:id="1070730552">
      <w:bodyDiv w:val="1"/>
      <w:marLeft w:val="0"/>
      <w:marRight w:val="0"/>
      <w:marTop w:val="0"/>
      <w:marBottom w:val="0"/>
      <w:divBdr>
        <w:top w:val="none" w:sz="0" w:space="0" w:color="auto"/>
        <w:left w:val="none" w:sz="0" w:space="0" w:color="auto"/>
        <w:bottom w:val="none" w:sz="0" w:space="0" w:color="auto"/>
        <w:right w:val="none" w:sz="0" w:space="0" w:color="auto"/>
      </w:divBdr>
    </w:div>
    <w:div w:id="1242059865">
      <w:bodyDiv w:val="1"/>
      <w:marLeft w:val="0"/>
      <w:marRight w:val="0"/>
      <w:marTop w:val="0"/>
      <w:marBottom w:val="0"/>
      <w:divBdr>
        <w:top w:val="none" w:sz="0" w:space="0" w:color="auto"/>
        <w:left w:val="none" w:sz="0" w:space="0" w:color="auto"/>
        <w:bottom w:val="none" w:sz="0" w:space="0" w:color="auto"/>
        <w:right w:val="none" w:sz="0" w:space="0" w:color="auto"/>
      </w:divBdr>
      <w:divsChild>
        <w:div w:id="861094372">
          <w:marLeft w:val="0"/>
          <w:marRight w:val="0"/>
          <w:marTop w:val="0"/>
          <w:marBottom w:val="0"/>
          <w:divBdr>
            <w:top w:val="none" w:sz="0" w:space="0" w:color="auto"/>
            <w:left w:val="none" w:sz="0" w:space="0" w:color="auto"/>
            <w:bottom w:val="none" w:sz="0" w:space="0" w:color="auto"/>
            <w:right w:val="none" w:sz="0" w:space="0" w:color="auto"/>
          </w:divBdr>
          <w:divsChild>
            <w:div w:id="515269814">
              <w:marLeft w:val="0"/>
              <w:marRight w:val="0"/>
              <w:marTop w:val="0"/>
              <w:marBottom w:val="0"/>
              <w:divBdr>
                <w:top w:val="none" w:sz="0" w:space="0" w:color="auto"/>
                <w:left w:val="none" w:sz="0" w:space="0" w:color="auto"/>
                <w:bottom w:val="none" w:sz="0" w:space="0" w:color="auto"/>
                <w:right w:val="none" w:sz="0" w:space="0" w:color="auto"/>
              </w:divBdr>
            </w:div>
          </w:divsChild>
        </w:div>
        <w:div w:id="1666669213">
          <w:marLeft w:val="0"/>
          <w:marRight w:val="0"/>
          <w:marTop w:val="0"/>
          <w:marBottom w:val="0"/>
          <w:divBdr>
            <w:top w:val="none" w:sz="0" w:space="0" w:color="auto"/>
            <w:left w:val="none" w:sz="0" w:space="0" w:color="auto"/>
            <w:bottom w:val="none" w:sz="0" w:space="0" w:color="auto"/>
            <w:right w:val="none" w:sz="0" w:space="0" w:color="auto"/>
          </w:divBdr>
        </w:div>
      </w:divsChild>
    </w:div>
    <w:div w:id="1286693434">
      <w:bodyDiv w:val="1"/>
      <w:marLeft w:val="0"/>
      <w:marRight w:val="0"/>
      <w:marTop w:val="0"/>
      <w:marBottom w:val="0"/>
      <w:divBdr>
        <w:top w:val="none" w:sz="0" w:space="0" w:color="auto"/>
        <w:left w:val="none" w:sz="0" w:space="0" w:color="auto"/>
        <w:bottom w:val="none" w:sz="0" w:space="0" w:color="auto"/>
        <w:right w:val="none" w:sz="0" w:space="0" w:color="auto"/>
      </w:divBdr>
    </w:div>
    <w:div w:id="1288464757">
      <w:bodyDiv w:val="1"/>
      <w:marLeft w:val="0"/>
      <w:marRight w:val="0"/>
      <w:marTop w:val="0"/>
      <w:marBottom w:val="0"/>
      <w:divBdr>
        <w:top w:val="none" w:sz="0" w:space="0" w:color="auto"/>
        <w:left w:val="none" w:sz="0" w:space="0" w:color="auto"/>
        <w:bottom w:val="none" w:sz="0" w:space="0" w:color="auto"/>
        <w:right w:val="none" w:sz="0" w:space="0" w:color="auto"/>
      </w:divBdr>
      <w:divsChild>
        <w:div w:id="579756141">
          <w:marLeft w:val="360"/>
          <w:marRight w:val="0"/>
          <w:marTop w:val="288"/>
          <w:marBottom w:val="0"/>
          <w:divBdr>
            <w:top w:val="none" w:sz="0" w:space="0" w:color="auto"/>
            <w:left w:val="none" w:sz="0" w:space="0" w:color="auto"/>
            <w:bottom w:val="none" w:sz="0" w:space="0" w:color="auto"/>
            <w:right w:val="none" w:sz="0" w:space="0" w:color="auto"/>
          </w:divBdr>
        </w:div>
      </w:divsChild>
    </w:div>
    <w:div w:id="1305085781">
      <w:bodyDiv w:val="1"/>
      <w:marLeft w:val="0"/>
      <w:marRight w:val="0"/>
      <w:marTop w:val="0"/>
      <w:marBottom w:val="0"/>
      <w:divBdr>
        <w:top w:val="none" w:sz="0" w:space="0" w:color="auto"/>
        <w:left w:val="none" w:sz="0" w:space="0" w:color="auto"/>
        <w:bottom w:val="none" w:sz="0" w:space="0" w:color="auto"/>
        <w:right w:val="none" w:sz="0" w:space="0" w:color="auto"/>
      </w:divBdr>
      <w:divsChild>
        <w:div w:id="1835759289">
          <w:marLeft w:val="0"/>
          <w:marRight w:val="0"/>
          <w:marTop w:val="0"/>
          <w:marBottom w:val="0"/>
          <w:divBdr>
            <w:top w:val="none" w:sz="0" w:space="0" w:color="auto"/>
            <w:left w:val="none" w:sz="0" w:space="0" w:color="auto"/>
            <w:bottom w:val="none" w:sz="0" w:space="0" w:color="auto"/>
            <w:right w:val="none" w:sz="0" w:space="0" w:color="auto"/>
          </w:divBdr>
        </w:div>
      </w:divsChild>
    </w:div>
    <w:div w:id="1306006488">
      <w:bodyDiv w:val="1"/>
      <w:marLeft w:val="0"/>
      <w:marRight w:val="0"/>
      <w:marTop w:val="0"/>
      <w:marBottom w:val="0"/>
      <w:divBdr>
        <w:top w:val="none" w:sz="0" w:space="0" w:color="auto"/>
        <w:left w:val="none" w:sz="0" w:space="0" w:color="auto"/>
        <w:bottom w:val="none" w:sz="0" w:space="0" w:color="auto"/>
        <w:right w:val="none" w:sz="0" w:space="0" w:color="auto"/>
      </w:divBdr>
    </w:div>
    <w:div w:id="1310355928">
      <w:bodyDiv w:val="1"/>
      <w:marLeft w:val="0"/>
      <w:marRight w:val="0"/>
      <w:marTop w:val="0"/>
      <w:marBottom w:val="0"/>
      <w:divBdr>
        <w:top w:val="none" w:sz="0" w:space="0" w:color="auto"/>
        <w:left w:val="none" w:sz="0" w:space="0" w:color="auto"/>
        <w:bottom w:val="none" w:sz="0" w:space="0" w:color="auto"/>
        <w:right w:val="none" w:sz="0" w:space="0" w:color="auto"/>
      </w:divBdr>
    </w:div>
    <w:div w:id="1601333345">
      <w:bodyDiv w:val="1"/>
      <w:marLeft w:val="0"/>
      <w:marRight w:val="0"/>
      <w:marTop w:val="0"/>
      <w:marBottom w:val="0"/>
      <w:divBdr>
        <w:top w:val="none" w:sz="0" w:space="0" w:color="auto"/>
        <w:left w:val="none" w:sz="0" w:space="0" w:color="auto"/>
        <w:bottom w:val="none" w:sz="0" w:space="0" w:color="auto"/>
        <w:right w:val="none" w:sz="0" w:space="0" w:color="auto"/>
      </w:divBdr>
      <w:divsChild>
        <w:div w:id="764493150">
          <w:marLeft w:val="0"/>
          <w:marRight w:val="0"/>
          <w:marTop w:val="0"/>
          <w:marBottom w:val="0"/>
          <w:divBdr>
            <w:top w:val="none" w:sz="0" w:space="0" w:color="auto"/>
            <w:left w:val="none" w:sz="0" w:space="0" w:color="auto"/>
            <w:bottom w:val="none" w:sz="0" w:space="0" w:color="auto"/>
            <w:right w:val="none" w:sz="0" w:space="0" w:color="auto"/>
          </w:divBdr>
        </w:div>
        <w:div w:id="1695304698">
          <w:marLeft w:val="0"/>
          <w:marRight w:val="0"/>
          <w:marTop w:val="0"/>
          <w:marBottom w:val="0"/>
          <w:divBdr>
            <w:top w:val="none" w:sz="0" w:space="0" w:color="auto"/>
            <w:left w:val="none" w:sz="0" w:space="0" w:color="auto"/>
            <w:bottom w:val="none" w:sz="0" w:space="0" w:color="auto"/>
            <w:right w:val="none" w:sz="0" w:space="0" w:color="auto"/>
          </w:divBdr>
        </w:div>
        <w:div w:id="1407462078">
          <w:marLeft w:val="0"/>
          <w:marRight w:val="0"/>
          <w:marTop w:val="0"/>
          <w:marBottom w:val="0"/>
          <w:divBdr>
            <w:top w:val="none" w:sz="0" w:space="0" w:color="auto"/>
            <w:left w:val="none" w:sz="0" w:space="0" w:color="auto"/>
            <w:bottom w:val="none" w:sz="0" w:space="0" w:color="auto"/>
            <w:right w:val="none" w:sz="0" w:space="0" w:color="auto"/>
          </w:divBdr>
        </w:div>
        <w:div w:id="1611473061">
          <w:marLeft w:val="0"/>
          <w:marRight w:val="0"/>
          <w:marTop w:val="0"/>
          <w:marBottom w:val="0"/>
          <w:divBdr>
            <w:top w:val="none" w:sz="0" w:space="0" w:color="auto"/>
            <w:left w:val="none" w:sz="0" w:space="0" w:color="auto"/>
            <w:bottom w:val="none" w:sz="0" w:space="0" w:color="auto"/>
            <w:right w:val="none" w:sz="0" w:space="0" w:color="auto"/>
          </w:divBdr>
        </w:div>
        <w:div w:id="1645546897">
          <w:marLeft w:val="0"/>
          <w:marRight w:val="0"/>
          <w:marTop w:val="0"/>
          <w:marBottom w:val="0"/>
          <w:divBdr>
            <w:top w:val="none" w:sz="0" w:space="0" w:color="auto"/>
            <w:left w:val="none" w:sz="0" w:space="0" w:color="auto"/>
            <w:bottom w:val="none" w:sz="0" w:space="0" w:color="auto"/>
            <w:right w:val="none" w:sz="0" w:space="0" w:color="auto"/>
          </w:divBdr>
        </w:div>
        <w:div w:id="241793558">
          <w:marLeft w:val="0"/>
          <w:marRight w:val="0"/>
          <w:marTop w:val="0"/>
          <w:marBottom w:val="0"/>
          <w:divBdr>
            <w:top w:val="none" w:sz="0" w:space="0" w:color="auto"/>
            <w:left w:val="none" w:sz="0" w:space="0" w:color="auto"/>
            <w:bottom w:val="none" w:sz="0" w:space="0" w:color="auto"/>
            <w:right w:val="none" w:sz="0" w:space="0" w:color="auto"/>
          </w:divBdr>
        </w:div>
        <w:div w:id="1416131096">
          <w:marLeft w:val="0"/>
          <w:marRight w:val="0"/>
          <w:marTop w:val="0"/>
          <w:marBottom w:val="0"/>
          <w:divBdr>
            <w:top w:val="none" w:sz="0" w:space="0" w:color="auto"/>
            <w:left w:val="none" w:sz="0" w:space="0" w:color="auto"/>
            <w:bottom w:val="none" w:sz="0" w:space="0" w:color="auto"/>
            <w:right w:val="none" w:sz="0" w:space="0" w:color="auto"/>
          </w:divBdr>
        </w:div>
        <w:div w:id="1068575926">
          <w:marLeft w:val="0"/>
          <w:marRight w:val="0"/>
          <w:marTop w:val="0"/>
          <w:marBottom w:val="0"/>
          <w:divBdr>
            <w:top w:val="none" w:sz="0" w:space="0" w:color="auto"/>
            <w:left w:val="none" w:sz="0" w:space="0" w:color="auto"/>
            <w:bottom w:val="none" w:sz="0" w:space="0" w:color="auto"/>
            <w:right w:val="none" w:sz="0" w:space="0" w:color="auto"/>
          </w:divBdr>
        </w:div>
        <w:div w:id="1324159664">
          <w:marLeft w:val="0"/>
          <w:marRight w:val="0"/>
          <w:marTop w:val="0"/>
          <w:marBottom w:val="0"/>
          <w:divBdr>
            <w:top w:val="none" w:sz="0" w:space="0" w:color="auto"/>
            <w:left w:val="none" w:sz="0" w:space="0" w:color="auto"/>
            <w:bottom w:val="none" w:sz="0" w:space="0" w:color="auto"/>
            <w:right w:val="none" w:sz="0" w:space="0" w:color="auto"/>
          </w:divBdr>
        </w:div>
        <w:div w:id="1837182229">
          <w:marLeft w:val="0"/>
          <w:marRight w:val="0"/>
          <w:marTop w:val="0"/>
          <w:marBottom w:val="0"/>
          <w:divBdr>
            <w:top w:val="none" w:sz="0" w:space="0" w:color="auto"/>
            <w:left w:val="none" w:sz="0" w:space="0" w:color="auto"/>
            <w:bottom w:val="none" w:sz="0" w:space="0" w:color="auto"/>
            <w:right w:val="none" w:sz="0" w:space="0" w:color="auto"/>
          </w:divBdr>
        </w:div>
        <w:div w:id="137692155">
          <w:marLeft w:val="0"/>
          <w:marRight w:val="0"/>
          <w:marTop w:val="0"/>
          <w:marBottom w:val="0"/>
          <w:divBdr>
            <w:top w:val="none" w:sz="0" w:space="0" w:color="auto"/>
            <w:left w:val="none" w:sz="0" w:space="0" w:color="auto"/>
            <w:bottom w:val="none" w:sz="0" w:space="0" w:color="auto"/>
            <w:right w:val="none" w:sz="0" w:space="0" w:color="auto"/>
          </w:divBdr>
        </w:div>
        <w:div w:id="1190753277">
          <w:marLeft w:val="0"/>
          <w:marRight w:val="0"/>
          <w:marTop w:val="0"/>
          <w:marBottom w:val="0"/>
          <w:divBdr>
            <w:top w:val="none" w:sz="0" w:space="0" w:color="auto"/>
            <w:left w:val="none" w:sz="0" w:space="0" w:color="auto"/>
            <w:bottom w:val="none" w:sz="0" w:space="0" w:color="auto"/>
            <w:right w:val="none" w:sz="0" w:space="0" w:color="auto"/>
          </w:divBdr>
        </w:div>
        <w:div w:id="1371950845">
          <w:marLeft w:val="0"/>
          <w:marRight w:val="0"/>
          <w:marTop w:val="0"/>
          <w:marBottom w:val="0"/>
          <w:divBdr>
            <w:top w:val="none" w:sz="0" w:space="0" w:color="auto"/>
            <w:left w:val="none" w:sz="0" w:space="0" w:color="auto"/>
            <w:bottom w:val="none" w:sz="0" w:space="0" w:color="auto"/>
            <w:right w:val="none" w:sz="0" w:space="0" w:color="auto"/>
          </w:divBdr>
        </w:div>
      </w:divsChild>
    </w:div>
    <w:div w:id="1637373130">
      <w:bodyDiv w:val="1"/>
      <w:marLeft w:val="0"/>
      <w:marRight w:val="0"/>
      <w:marTop w:val="0"/>
      <w:marBottom w:val="0"/>
      <w:divBdr>
        <w:top w:val="none" w:sz="0" w:space="0" w:color="auto"/>
        <w:left w:val="none" w:sz="0" w:space="0" w:color="auto"/>
        <w:bottom w:val="none" w:sz="0" w:space="0" w:color="auto"/>
        <w:right w:val="none" w:sz="0" w:space="0" w:color="auto"/>
      </w:divBdr>
    </w:div>
    <w:div w:id="1806195310">
      <w:bodyDiv w:val="1"/>
      <w:marLeft w:val="0"/>
      <w:marRight w:val="0"/>
      <w:marTop w:val="0"/>
      <w:marBottom w:val="0"/>
      <w:divBdr>
        <w:top w:val="none" w:sz="0" w:space="0" w:color="auto"/>
        <w:left w:val="none" w:sz="0" w:space="0" w:color="auto"/>
        <w:bottom w:val="none" w:sz="0" w:space="0" w:color="auto"/>
        <w:right w:val="none" w:sz="0" w:space="0" w:color="auto"/>
      </w:divBdr>
      <w:divsChild>
        <w:div w:id="1971203045">
          <w:marLeft w:val="0"/>
          <w:marRight w:val="0"/>
          <w:marTop w:val="0"/>
          <w:marBottom w:val="0"/>
          <w:divBdr>
            <w:top w:val="none" w:sz="0" w:space="0" w:color="auto"/>
            <w:left w:val="none" w:sz="0" w:space="0" w:color="auto"/>
            <w:bottom w:val="none" w:sz="0" w:space="0" w:color="auto"/>
            <w:right w:val="none" w:sz="0" w:space="0" w:color="auto"/>
          </w:divBdr>
        </w:div>
        <w:div w:id="1913664026">
          <w:marLeft w:val="0"/>
          <w:marRight w:val="0"/>
          <w:marTop w:val="0"/>
          <w:marBottom w:val="0"/>
          <w:divBdr>
            <w:top w:val="none" w:sz="0" w:space="0" w:color="auto"/>
            <w:left w:val="none" w:sz="0" w:space="0" w:color="auto"/>
            <w:bottom w:val="none" w:sz="0" w:space="0" w:color="auto"/>
            <w:right w:val="none" w:sz="0" w:space="0" w:color="auto"/>
          </w:divBdr>
        </w:div>
        <w:div w:id="870990649">
          <w:marLeft w:val="0"/>
          <w:marRight w:val="0"/>
          <w:marTop w:val="0"/>
          <w:marBottom w:val="0"/>
          <w:divBdr>
            <w:top w:val="none" w:sz="0" w:space="0" w:color="auto"/>
            <w:left w:val="none" w:sz="0" w:space="0" w:color="auto"/>
            <w:bottom w:val="none" w:sz="0" w:space="0" w:color="auto"/>
            <w:right w:val="none" w:sz="0" w:space="0" w:color="auto"/>
          </w:divBdr>
          <w:divsChild>
            <w:div w:id="971792788">
              <w:marLeft w:val="0"/>
              <w:marRight w:val="0"/>
              <w:marTop w:val="0"/>
              <w:marBottom w:val="0"/>
              <w:divBdr>
                <w:top w:val="none" w:sz="0" w:space="0" w:color="auto"/>
                <w:left w:val="none" w:sz="0" w:space="0" w:color="auto"/>
                <w:bottom w:val="none" w:sz="0" w:space="0" w:color="auto"/>
                <w:right w:val="none" w:sz="0" w:space="0" w:color="auto"/>
              </w:divBdr>
            </w:div>
            <w:div w:id="511183937">
              <w:marLeft w:val="0"/>
              <w:marRight w:val="0"/>
              <w:marTop w:val="0"/>
              <w:marBottom w:val="0"/>
              <w:divBdr>
                <w:top w:val="none" w:sz="0" w:space="0" w:color="auto"/>
                <w:left w:val="none" w:sz="0" w:space="0" w:color="auto"/>
                <w:bottom w:val="none" w:sz="0" w:space="0" w:color="auto"/>
                <w:right w:val="none" w:sz="0" w:space="0" w:color="auto"/>
              </w:divBdr>
            </w:div>
            <w:div w:id="1098214508">
              <w:marLeft w:val="0"/>
              <w:marRight w:val="0"/>
              <w:marTop w:val="0"/>
              <w:marBottom w:val="0"/>
              <w:divBdr>
                <w:top w:val="none" w:sz="0" w:space="0" w:color="auto"/>
                <w:left w:val="none" w:sz="0" w:space="0" w:color="auto"/>
                <w:bottom w:val="none" w:sz="0" w:space="0" w:color="auto"/>
                <w:right w:val="none" w:sz="0" w:space="0" w:color="auto"/>
              </w:divBdr>
              <w:divsChild>
                <w:div w:id="506749964">
                  <w:marLeft w:val="0"/>
                  <w:marRight w:val="0"/>
                  <w:marTop w:val="0"/>
                  <w:marBottom w:val="0"/>
                  <w:divBdr>
                    <w:top w:val="none" w:sz="0" w:space="0" w:color="auto"/>
                    <w:left w:val="none" w:sz="0" w:space="0" w:color="auto"/>
                    <w:bottom w:val="none" w:sz="0" w:space="0" w:color="auto"/>
                    <w:right w:val="none" w:sz="0" w:space="0" w:color="auto"/>
                  </w:divBdr>
                </w:div>
              </w:divsChild>
            </w:div>
            <w:div w:id="176967589">
              <w:marLeft w:val="0"/>
              <w:marRight w:val="0"/>
              <w:marTop w:val="0"/>
              <w:marBottom w:val="0"/>
              <w:divBdr>
                <w:top w:val="none" w:sz="0" w:space="0" w:color="auto"/>
                <w:left w:val="none" w:sz="0" w:space="0" w:color="auto"/>
                <w:bottom w:val="none" w:sz="0" w:space="0" w:color="auto"/>
                <w:right w:val="none" w:sz="0" w:space="0" w:color="auto"/>
              </w:divBdr>
            </w:div>
            <w:div w:id="2143691309">
              <w:marLeft w:val="0"/>
              <w:marRight w:val="0"/>
              <w:marTop w:val="0"/>
              <w:marBottom w:val="0"/>
              <w:divBdr>
                <w:top w:val="none" w:sz="0" w:space="0" w:color="auto"/>
                <w:left w:val="none" w:sz="0" w:space="0" w:color="auto"/>
                <w:bottom w:val="none" w:sz="0" w:space="0" w:color="auto"/>
                <w:right w:val="none" w:sz="0" w:space="0" w:color="auto"/>
              </w:divBdr>
              <w:divsChild>
                <w:div w:id="3515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158901">
      <w:bodyDiv w:val="1"/>
      <w:marLeft w:val="0"/>
      <w:marRight w:val="0"/>
      <w:marTop w:val="0"/>
      <w:marBottom w:val="0"/>
      <w:divBdr>
        <w:top w:val="none" w:sz="0" w:space="0" w:color="auto"/>
        <w:left w:val="none" w:sz="0" w:space="0" w:color="auto"/>
        <w:bottom w:val="none" w:sz="0" w:space="0" w:color="auto"/>
        <w:right w:val="none" w:sz="0" w:space="0" w:color="auto"/>
      </w:divBdr>
    </w:div>
    <w:div w:id="1921669872">
      <w:bodyDiv w:val="1"/>
      <w:marLeft w:val="0"/>
      <w:marRight w:val="0"/>
      <w:marTop w:val="0"/>
      <w:marBottom w:val="0"/>
      <w:divBdr>
        <w:top w:val="none" w:sz="0" w:space="0" w:color="auto"/>
        <w:left w:val="none" w:sz="0" w:space="0" w:color="auto"/>
        <w:bottom w:val="none" w:sz="0" w:space="0" w:color="auto"/>
        <w:right w:val="none" w:sz="0" w:space="0" w:color="auto"/>
      </w:divBdr>
      <w:divsChild>
        <w:div w:id="1849829971">
          <w:marLeft w:val="446"/>
          <w:marRight w:val="0"/>
          <w:marTop w:val="0"/>
          <w:marBottom w:val="0"/>
          <w:divBdr>
            <w:top w:val="none" w:sz="0" w:space="0" w:color="auto"/>
            <w:left w:val="none" w:sz="0" w:space="0" w:color="auto"/>
            <w:bottom w:val="none" w:sz="0" w:space="0" w:color="auto"/>
            <w:right w:val="none" w:sz="0" w:space="0" w:color="auto"/>
          </w:divBdr>
        </w:div>
        <w:div w:id="2143646374">
          <w:marLeft w:val="446"/>
          <w:marRight w:val="0"/>
          <w:marTop w:val="0"/>
          <w:marBottom w:val="0"/>
          <w:divBdr>
            <w:top w:val="none" w:sz="0" w:space="0" w:color="auto"/>
            <w:left w:val="none" w:sz="0" w:space="0" w:color="auto"/>
            <w:bottom w:val="none" w:sz="0" w:space="0" w:color="auto"/>
            <w:right w:val="none" w:sz="0" w:space="0" w:color="auto"/>
          </w:divBdr>
        </w:div>
      </w:divsChild>
    </w:div>
    <w:div w:id="1947344922">
      <w:bodyDiv w:val="1"/>
      <w:marLeft w:val="0"/>
      <w:marRight w:val="0"/>
      <w:marTop w:val="0"/>
      <w:marBottom w:val="0"/>
      <w:divBdr>
        <w:top w:val="none" w:sz="0" w:space="0" w:color="auto"/>
        <w:left w:val="none" w:sz="0" w:space="0" w:color="auto"/>
        <w:bottom w:val="none" w:sz="0" w:space="0" w:color="auto"/>
        <w:right w:val="none" w:sz="0" w:space="0" w:color="auto"/>
      </w:divBdr>
      <w:divsChild>
        <w:div w:id="481888686">
          <w:marLeft w:val="360"/>
          <w:marRight w:val="0"/>
          <w:marTop w:val="0"/>
          <w:marBottom w:val="0"/>
          <w:divBdr>
            <w:top w:val="none" w:sz="0" w:space="0" w:color="auto"/>
            <w:left w:val="none" w:sz="0" w:space="0" w:color="auto"/>
            <w:bottom w:val="none" w:sz="0" w:space="0" w:color="auto"/>
            <w:right w:val="none" w:sz="0" w:space="0" w:color="auto"/>
          </w:divBdr>
        </w:div>
        <w:div w:id="716979205">
          <w:marLeft w:val="360"/>
          <w:marRight w:val="0"/>
          <w:marTop w:val="0"/>
          <w:marBottom w:val="0"/>
          <w:divBdr>
            <w:top w:val="none" w:sz="0" w:space="0" w:color="auto"/>
            <w:left w:val="none" w:sz="0" w:space="0" w:color="auto"/>
            <w:bottom w:val="none" w:sz="0" w:space="0" w:color="auto"/>
            <w:right w:val="none" w:sz="0" w:space="0" w:color="auto"/>
          </w:divBdr>
        </w:div>
        <w:div w:id="1459683408">
          <w:marLeft w:val="360"/>
          <w:marRight w:val="0"/>
          <w:marTop w:val="0"/>
          <w:marBottom w:val="0"/>
          <w:divBdr>
            <w:top w:val="none" w:sz="0" w:space="0" w:color="auto"/>
            <w:left w:val="none" w:sz="0" w:space="0" w:color="auto"/>
            <w:bottom w:val="none" w:sz="0" w:space="0" w:color="auto"/>
            <w:right w:val="none" w:sz="0" w:space="0" w:color="auto"/>
          </w:divBdr>
        </w:div>
      </w:divsChild>
    </w:div>
    <w:div w:id="1998797115">
      <w:bodyDiv w:val="1"/>
      <w:marLeft w:val="0"/>
      <w:marRight w:val="0"/>
      <w:marTop w:val="0"/>
      <w:marBottom w:val="0"/>
      <w:divBdr>
        <w:top w:val="none" w:sz="0" w:space="0" w:color="auto"/>
        <w:left w:val="none" w:sz="0" w:space="0" w:color="auto"/>
        <w:bottom w:val="none" w:sz="0" w:space="0" w:color="auto"/>
        <w:right w:val="none" w:sz="0" w:space="0" w:color="auto"/>
      </w:divBdr>
    </w:div>
    <w:div w:id="2072577860">
      <w:bodyDiv w:val="1"/>
      <w:marLeft w:val="0"/>
      <w:marRight w:val="0"/>
      <w:marTop w:val="0"/>
      <w:marBottom w:val="0"/>
      <w:divBdr>
        <w:top w:val="none" w:sz="0" w:space="0" w:color="auto"/>
        <w:left w:val="none" w:sz="0" w:space="0" w:color="auto"/>
        <w:bottom w:val="none" w:sz="0" w:space="0" w:color="auto"/>
        <w:right w:val="none" w:sz="0" w:space="0" w:color="auto"/>
      </w:divBdr>
    </w:div>
    <w:div w:id="21168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ert.Pauwels@intel.com" TargetMode="External"/><Relationship Id="rId18" Type="http://schemas.openxmlformats.org/officeDocument/2006/relationships/hyperlink" Target="mailto:jacob.a.ohara@intel.com" TargetMode="External"/><Relationship Id="rId26" Type="http://schemas.openxmlformats.org/officeDocument/2006/relationships/image" Target="media/image1.png"/><Relationship Id="rId39" Type="http://schemas.openxmlformats.org/officeDocument/2006/relationships/image" Target="media/image8.png"/><Relationship Id="rId21" Type="http://schemas.openxmlformats.org/officeDocument/2006/relationships/hyperlink" Target="mailto:msumbul@cisco.com" TargetMode="External"/><Relationship Id="rId34" Type="http://schemas.openxmlformats.org/officeDocument/2006/relationships/image" Target="media/image7.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3.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mailto:stephen.g.anderson@intel.com" TargetMode="Externa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mailto:jseidman@cloudera.com" TargetMode="External"/><Relationship Id="rId32" Type="http://schemas.openxmlformats.org/officeDocument/2006/relationships/image" Target="media/image6.png"/><Relationship Id="rId37" Type="http://schemas.openxmlformats.org/officeDocument/2006/relationships/hyperlink" Target="file:///C:\Users\fgrandva\Documents\Consulting%20Team\Architecture%20Team%20DCV%20UC%20Task\BigData\Intel-Cloudera-Cisco%20Cluster\Benchmark%20testing%20procedure%202%20V2.21.docx"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en.wikipedia.org/wiki/Superscalar" TargetMode="External"/><Relationship Id="rId66" Type="http://schemas.openxmlformats.org/officeDocument/2006/relationships/image" Target="media/image30.png"/><Relationship Id="rId74" Type="http://schemas.openxmlformats.org/officeDocument/2006/relationships/image" Target="media/image38.emf"/><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hyperlink" Target="mailto:floris.grandvarlet@cisco.com" TargetMode="External"/><Relationship Id="rId31" Type="http://schemas.openxmlformats.org/officeDocument/2006/relationships/image" Target="media/image5.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chart" Target="charts/chart2.xml"/><Relationship Id="rId65" Type="http://schemas.openxmlformats.org/officeDocument/2006/relationships/image" Target="media/image29.png"/><Relationship Id="rId73" Type="http://schemas.openxmlformats.org/officeDocument/2006/relationships/image" Target="media/image37.png"/><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mailto:patrick.schots@intel.com" TargetMode="External"/><Relationship Id="rId14" Type="http://schemas.openxmlformats.org/officeDocument/2006/relationships/hyperlink" Target="mailto:rob.kypriotakis@intel.com" TargetMode="External"/><Relationship Id="rId22" Type="http://schemas.openxmlformats.org/officeDocument/2006/relationships/hyperlink" Target="mailto:pruttens@cisco.com" TargetMode="External"/><Relationship Id="rId27" Type="http://schemas.openxmlformats.org/officeDocument/2006/relationships/hyperlink" Target="http://www.cloudera.com/content/cloudera-content/cloudera-docs/CDH5/latest/CDH-Version-and-Packaging-Information/CDH-Version-and-Packaging-Information.html" TargetMode="External"/><Relationship Id="rId30" Type="http://schemas.openxmlformats.org/officeDocument/2006/relationships/image" Target="media/image4.png"/><Relationship Id="rId35" Type="http://schemas.openxmlformats.org/officeDocument/2006/relationships/hyperlink" Target="file:///C:\Users\fgrandva\Documents\Consulting%20Team\Architecture%20Team%20DCV%20UC%20Task\BigData\Intel-Cloudera-Cisco%20Cluster\Benchmark%20testing%20procedure%202%20V2.21.docx"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en.wikipedia.org/wiki/Multi-core"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mailto:patrick.schots@intel.com" TargetMode="External"/><Relationship Id="rId25" Type="http://schemas.openxmlformats.org/officeDocument/2006/relationships/hyperlink" Target="mailto:sandeep@cloudera.com" TargetMode="External"/><Relationship Id="rId33" Type="http://schemas.openxmlformats.org/officeDocument/2006/relationships/hyperlink" Target="http://www.tpc.org/tpcx-hs/default.asp" TargetMode="External"/><Relationship Id="rId38" Type="http://schemas.openxmlformats.org/officeDocument/2006/relationships/hyperlink" Target="file:///C:\Users\fgrandva\Documents\Consulting%20Team\Architecture%20Team%20DCV%20UC%20Task\BigData\Intel-Cloudera-Cisco%20Cluster\Benchmark%20testing%20procedure%202%20V2.21.docx" TargetMode="External"/><Relationship Id="rId46" Type="http://schemas.openxmlformats.org/officeDocument/2006/relationships/image" Target="media/image15.png"/><Relationship Id="rId59" Type="http://schemas.openxmlformats.org/officeDocument/2006/relationships/image" Target="media/image24.jpeg"/><Relationship Id="rId67" Type="http://schemas.openxmlformats.org/officeDocument/2006/relationships/image" Target="media/image31.png"/><Relationship Id="rId20" Type="http://schemas.openxmlformats.org/officeDocument/2006/relationships/hyperlink" Target="mailto:abassale@cisco.com" TargetMode="External"/><Relationship Id="rId41" Type="http://schemas.openxmlformats.org/officeDocument/2006/relationships/image" Target="media/image10.png"/><Relationship Id="rId54" Type="http://schemas.openxmlformats.org/officeDocument/2006/relationships/chart" Target="charts/chart1.xm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oleObject" Target="embeddings/Microsoft_Visio_2003-2010_Drawing111111111111.vsd"/><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ichard.b.pilling@intel.com" TargetMode="External"/><Relationship Id="rId23" Type="http://schemas.openxmlformats.org/officeDocument/2006/relationships/hyperlink" Target="mailto:kkusoorkar@cloudera.com" TargetMode="External"/><Relationship Id="rId28" Type="http://schemas.openxmlformats.org/officeDocument/2006/relationships/image" Target="media/image2.png"/><Relationship Id="rId36" Type="http://schemas.openxmlformats.org/officeDocument/2006/relationships/hyperlink" Target="file:///C:\Users\fgrandva\Documents\Consulting%20Team\Architecture%20Team%20DCV%20UC%20Task\BigData\Intel-Cloudera-Cisco%20Cluster\Benchmark%20testing%20procedure%202%20V2.21.docx" TargetMode="External"/><Relationship Id="rId49" Type="http://schemas.openxmlformats.org/officeDocument/2006/relationships/image" Target="media/image18.png"/><Relationship Id="rId57" Type="http://schemas.openxmlformats.org/officeDocument/2006/relationships/hyperlink" Target="http://en.wikipedia.org/wiki/Operating_syste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ntel.com/content/www/us/en/software/intel-energy-director-product-detail.html/DEVICE1/GB" TargetMode="External"/><Relationship Id="rId2" Type="http://schemas.openxmlformats.org/officeDocument/2006/relationships/hyperlink" Target="https://pig.apache.org/docs/r0.7.0/tutorial.html" TargetMode="External"/><Relationship Id="rId1" Type="http://schemas.openxmlformats.org/officeDocument/2006/relationships/hyperlink" Target="https://hadoop.apache.org/docs/current/api/index.html?org/apache/hadoop/examples/terasort/package-summary.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fgrandva\Documents\Consulting%20Team\Architecture%20Team%20DCV%20UC%20Task\BigData\Intel-Cloudera-Cisco%20Cluster\Cloudera%202%20all%20results%20(5-12)%20-%2012122014.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800" b="1" i="0" baseline="0">
                <a:effectLst>
                  <a:outerShdw blurRad="50800" dist="38100" dir="5400000" algn="t" rotWithShape="0">
                    <a:srgbClr val="000000">
                      <a:alpha val="40000"/>
                    </a:srgbClr>
                  </a:outerShdw>
                </a:effectLst>
              </a:rPr>
              <a:t>Tera - Time to complete</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800" b="1" i="0" baseline="0">
                <a:effectLst>
                  <a:outerShdw blurRad="50800" dist="38100" dir="5400000" algn="t" rotWithShape="0">
                    <a:srgbClr val="000000">
                      <a:alpha val="40000"/>
                    </a:srgbClr>
                  </a:outerShdw>
                </a:effectLst>
              </a:rPr>
              <a:t>Delta referred to E5-2690v2 FLR</a:t>
            </a: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100" b="1" i="0" baseline="0">
                <a:effectLst>
                  <a:outerShdw blurRad="50800" dist="38100" dir="5400000" algn="t" rotWithShape="0">
                    <a:srgbClr val="000000">
                      <a:alpha val="40000"/>
                    </a:srgbClr>
                  </a:outerShdw>
                </a:effectLst>
              </a:rPr>
              <a:t>(less is better)</a:t>
            </a:r>
            <a:endParaRPr lang="en-US" sz="1100">
              <a:effectLst/>
            </a:endParaRP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endParaRPr lang="en-US">
              <a:effectLst/>
            </a:endParaRPr>
          </a:p>
        </c:rich>
      </c:tx>
      <c:overlay val="0"/>
      <c:spPr>
        <a:noFill/>
        <a:ln>
          <a:noFill/>
        </a:ln>
        <a:effectLst/>
      </c:spPr>
    </c:title>
    <c:autoTitleDeleted val="0"/>
    <c:plotArea>
      <c:layout/>
      <c:barChart>
        <c:barDir val="col"/>
        <c:grouping val="clustered"/>
        <c:varyColors val="0"/>
        <c:ser>
          <c:idx val="4"/>
          <c:order val="1"/>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ref)'!$D$36</c:f>
              <c:strCache>
                <c:ptCount val="1"/>
                <c:pt idx="0">
                  <c:v>E5-2690v2 (HT-off)</c:v>
                </c:pt>
              </c:strCache>
            </c:strRef>
          </c:cat>
          <c:val>
            <c:numRef>
              <c:f>'test 5-12 Tera (FLR ref)'!$D$41</c:f>
              <c:numCache>
                <c:formatCode>0.00%</c:formatCode>
                <c:ptCount val="1"/>
                <c:pt idx="0">
                  <c:v>0.18185185185185201</c:v>
                </c:pt>
              </c:numCache>
            </c:numRef>
          </c:val>
        </c:ser>
        <c:ser>
          <c:idx val="5"/>
          <c:order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ref)'!$D$36</c:f>
              <c:strCache>
                <c:ptCount val="1"/>
                <c:pt idx="0">
                  <c:v>E5-2690v2 (HT-off)</c:v>
                </c:pt>
              </c:strCache>
            </c:strRef>
          </c:cat>
          <c:val>
            <c:numRef>
              <c:f>'test 5-12 Tera (FLR ref)'!$D$42</c:f>
              <c:numCache>
                <c:formatCode>0.00%</c:formatCode>
                <c:ptCount val="1"/>
                <c:pt idx="0">
                  <c:v>0.19534050179211501</c:v>
                </c:pt>
              </c:numCache>
            </c:numRef>
          </c:val>
        </c:ser>
        <c:dLbls>
          <c:showLegendKey val="0"/>
          <c:showVal val="0"/>
          <c:showCatName val="0"/>
          <c:showSerName val="0"/>
          <c:showPercent val="0"/>
          <c:showBubbleSize val="0"/>
        </c:dLbls>
        <c:gapWidth val="100"/>
        <c:axId val="86059648"/>
        <c:axId val="86065536"/>
        <c:extLst>
          <c:ext xmlns:c15="http://schemas.microsoft.com/office/drawing/2012/chart" uri="{02D57815-91ED-43cb-92C2-25804820EDAC}">
            <c15:filteredBarSeries>
              <c15:ser>
                <c:idx val="0"/>
                <c:order val="0"/>
                <c:tx>
                  <c:strRef>
                    <c:extLst>
                      <c:ext uri="{02D57815-91ED-43cb-92C2-25804820EDAC}">
                        <c15:formulaRef>
                          <c15:sqref>'test 5-12 Tera (FLR ref)'!$A$37</c15:sqref>
                        </c15:formulaRef>
                      </c:ext>
                    </c:extLst>
                    <c:strCache>
                      <c:ptCount val="1"/>
                      <c:pt idx="0">
                        <c:v>Tera - Total Time to Complete (MM)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'test 5-12 Tera (FLR ref)'!$B$36:$I$36</c15:sqref>
                        </c15:formulaRef>
                      </c:ext>
                    </c:extLst>
                    <c:strCache>
                      <c:ptCount val="3"/>
                      <c:pt idx="0">
                        <c:v>E5-2690v2 (5Gb/s)</c:v>
                      </c:pt>
                      <c:pt idx="1">
                        <c:v>E5-2690v2 (HT-off)</c:v>
                      </c:pt>
                      <c:pt idx="2">
                        <c:v>E5-2690v2 (1Gb)</c:v>
                      </c:pt>
                    </c:strCache>
                  </c:strRef>
                </c:cat>
                <c:val>
                  <c:numRef>
                    <c:extLst>
                      <c:ext uri="{02D57815-91ED-43cb-92C2-25804820EDAC}">
                        <c15:formulaRef>
                          <c15:sqref>'test 5-12 Tera (FLR ref)'!$B$37:$I$37</c15:sqref>
                        </c15:formulaRef>
                      </c:ext>
                    </c:extLst>
                    <c:numCache>
                      <c:formatCode>0.00</c:formatCode>
                      <c:ptCount val="3"/>
                      <c:pt idx="0">
                        <c:v>33.17</c:v>
                      </c:pt>
                      <c:pt idx="1">
                        <c:v>31.91</c:v>
                      </c:pt>
                      <c:pt idx="2">
                        <c:v>72.98</c:v>
                      </c:pt>
                    </c:numCache>
                  </c:numRef>
                </c:val>
              </c15:ser>
            </c15:filteredBarSeries>
            <c15:filteredBarSeries>
              <c15:ser>
                <c:idx val="1"/>
                <c:order val="1"/>
                <c:tx>
                  <c:strRef>
                    <c:extLst xmlns:c15="http://schemas.microsoft.com/office/drawing/2012/chart">
                      <c:ext xmlns:c15="http://schemas.microsoft.com/office/drawing/2012/chart" uri="{02D57815-91ED-43cb-92C2-25804820EDAC}">
                        <c15:formulaRef>
                          <c15:sqref>'test 5-12 Tera (FLR ref)'!$A$38</c15:sqref>
                        </c15:formulaRef>
                      </c:ext>
                    </c:extLst>
                    <c:strCache>
                      <c:ptCount val="1"/>
                      <c:pt idx="0">
                        <c:v>Tera 2 - Total Time to Complete (MM)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xmlns:c15="http://schemas.microsoft.com/office/drawing/2012/chart">
                      <c:ext xmlns:c15="http://schemas.microsoft.com/office/drawing/2012/chart" uri="{02D57815-91ED-43cb-92C2-25804820EDAC}">
                        <c15:formulaRef>
                          <c15:sqref>'test 5-12 Tera (FLR ref)'!$B$36:$I$36</c15:sqref>
                        </c15:formulaRef>
                      </c:ext>
                    </c:extLst>
                    <c:strCache>
                      <c:ptCount val="3"/>
                      <c:pt idx="0">
                        <c:v>E5-2690v2 (5Gb/s)</c:v>
                      </c:pt>
                      <c:pt idx="1">
                        <c:v>E5-2690v2 (HT-off)</c:v>
                      </c:pt>
                      <c:pt idx="2">
                        <c:v>E5-2690v2 (1Gb)</c:v>
                      </c:pt>
                    </c:strCache>
                  </c:strRef>
                </c:cat>
                <c:val>
                  <c:numRef>
                    <c:extLst xmlns:c15="http://schemas.microsoft.com/office/drawing/2012/chart">
                      <c:ext xmlns:c15="http://schemas.microsoft.com/office/drawing/2012/chart" uri="{02D57815-91ED-43cb-92C2-25804820EDAC}">
                        <c15:formulaRef>
                          <c15:sqref>'test 5-12 Tera (FLR ref)'!$B$38:$I$38</c15:sqref>
                        </c15:formulaRef>
                      </c:ext>
                    </c:extLst>
                    <c:numCache>
                      <c:formatCode>0.00</c:formatCode>
                      <c:ptCount val="3"/>
                      <c:pt idx="0">
                        <c:v>69.97</c:v>
                      </c:pt>
                      <c:pt idx="1">
                        <c:v>66.7</c:v>
                      </c:pt>
                      <c:pt idx="2">
                        <c:v>148.69999999999999</c:v>
                      </c:pt>
                    </c:numCache>
                  </c:numRef>
                </c:val>
              </c15:ser>
            </c15:filteredBarSeries>
          </c:ext>
        </c:extLst>
      </c:barChart>
      <c:lineChart>
        <c:grouping val="stacked"/>
        <c:varyColors val="0"/>
        <c:ser>
          <c:idx val="2"/>
          <c:order val="0"/>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C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ref)'!$D$36</c:f>
              <c:strCache>
                <c:ptCount val="1"/>
                <c:pt idx="0">
                  <c:v>E5-2690v2 (HT-off)</c:v>
                </c:pt>
              </c:strCache>
            </c:strRef>
          </c:cat>
          <c:val>
            <c:numRef>
              <c:f>'test 5-12 Tera (FLR ref)'!$D$39</c:f>
              <c:numCache>
                <c:formatCode>0.00</c:formatCode>
                <c:ptCount val="1"/>
                <c:pt idx="0">
                  <c:v>16.228943999999981</c:v>
                </c:pt>
              </c:numCache>
            </c:numRef>
          </c:val>
          <c:smooth val="0"/>
        </c:ser>
        <c:dLbls>
          <c:showLegendKey val="0"/>
          <c:showVal val="0"/>
          <c:showCatName val="0"/>
          <c:showSerName val="0"/>
          <c:showPercent val="0"/>
          <c:showBubbleSize val="0"/>
        </c:dLbls>
        <c:marker val="1"/>
        <c:smooth val="0"/>
        <c:axId val="86068608"/>
        <c:axId val="86067072"/>
        <c:extLst>
          <c:ext xmlns:c15="http://schemas.microsoft.com/office/drawing/2012/chart" uri="{02D57815-91ED-43cb-92C2-25804820EDAC}">
            <c15:filteredLineSeries>
              <c15:ser>
                <c:idx val="3"/>
                <c:order val="3"/>
                <c:tx>
                  <c:strRef>
                    <c:extLst>
                      <c:ext uri="{02D57815-91ED-43cb-92C2-25804820EDAC}">
                        <c15:formulaRef>
                          <c15:sqref>'test 5-12 Tera (FLR ref)'!$A$40</c15:sqref>
                        </c15:formulaRef>
                      </c:ext>
                    </c:extLst>
                    <c:strCache>
                      <c:ptCount val="1"/>
                      <c:pt idx="0">
                        <c:v>kWh Delta (%)</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Ref>
                    <c:extLst>
                      <c:ext uri="{02D57815-91ED-43cb-92C2-25804820EDAC}">
                        <c15:formulaRef>
                          <c15:sqref>'test 5-12 Tera (FLR ref)'!$B$36:$I$36</c15:sqref>
                        </c15:formulaRef>
                      </c:ext>
                    </c:extLst>
                    <c:strCache>
                      <c:ptCount val="3"/>
                      <c:pt idx="0">
                        <c:v>E5-2690v2 (5Gb/s)</c:v>
                      </c:pt>
                      <c:pt idx="1">
                        <c:v>E5-2690v2 (HT-off)</c:v>
                      </c:pt>
                      <c:pt idx="2">
                        <c:v>E5-2690v2 (1Gb)</c:v>
                      </c:pt>
                    </c:strCache>
                  </c:strRef>
                </c:cat>
                <c:val>
                  <c:numRef>
                    <c:extLst>
                      <c:ext uri="{02D57815-91ED-43cb-92C2-25804820EDAC}">
                        <c15:formulaRef>
                          <c15:sqref>'test 5-12 Tera (FLR ref)'!$B$40:$I$40</c15:sqref>
                        </c15:formulaRef>
                      </c:ext>
                    </c:extLst>
                    <c:numCache>
                      <c:formatCode>0.00%</c:formatCode>
                      <c:ptCount val="3"/>
                      <c:pt idx="0">
                        <c:v>0.17563850455637708</c:v>
                      </c:pt>
                      <c:pt idx="1">
                        <c:v>0.10133355537879707</c:v>
                      </c:pt>
                      <c:pt idx="2">
                        <c:v>1.1352933799438794</c:v>
                      </c:pt>
                    </c:numCache>
                  </c:numRef>
                </c:val>
                <c:smooth val="0"/>
              </c15:ser>
            </c15:filteredLineSeries>
          </c:ext>
        </c:extLst>
      </c:lineChart>
      <c:catAx>
        <c:axId val="86059648"/>
        <c:scaling>
          <c:orientation val="minMax"/>
        </c:scaling>
        <c:delete val="0"/>
        <c:axPos val="b"/>
        <c:numFmt formatCode="General" sourceLinked="1"/>
        <c:majorTickMark val="cross"/>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6065536"/>
        <c:crosses val="autoZero"/>
        <c:auto val="1"/>
        <c:lblAlgn val="ctr"/>
        <c:lblOffset val="100"/>
        <c:noMultiLvlLbl val="0"/>
      </c:catAx>
      <c:valAx>
        <c:axId val="8606553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6059648"/>
        <c:crosses val="autoZero"/>
        <c:crossBetween val="between"/>
      </c:valAx>
      <c:valAx>
        <c:axId val="8606707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FFC000"/>
                </a:solidFill>
                <a:latin typeface="+mn-lt"/>
                <a:ea typeface="+mn-ea"/>
                <a:cs typeface="+mn-cs"/>
              </a:defRPr>
            </a:pPr>
            <a:endParaRPr lang="en-US"/>
          </a:p>
        </c:txPr>
        <c:crossAx val="86068608"/>
        <c:crosses val="max"/>
        <c:crossBetween val="between"/>
      </c:valAx>
      <c:catAx>
        <c:axId val="86068608"/>
        <c:scaling>
          <c:orientation val="minMax"/>
        </c:scaling>
        <c:delete val="1"/>
        <c:axPos val="b"/>
        <c:numFmt formatCode="General" sourceLinked="1"/>
        <c:majorTickMark val="out"/>
        <c:minorTickMark val="none"/>
        <c:tickLblPos val="none"/>
        <c:crossAx val="860670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800" b="1" i="0" baseline="0">
                <a:effectLst>
                  <a:outerShdw blurRad="50800" dist="38100" dir="5400000" algn="t" rotWithShape="0">
                    <a:srgbClr val="000000">
                      <a:alpha val="40000"/>
                    </a:srgbClr>
                  </a:outerShdw>
                </a:effectLst>
              </a:rPr>
              <a:t>Tera - Time to complete</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800" b="1" i="0" baseline="0">
                <a:effectLst>
                  <a:outerShdw blurRad="50800" dist="38100" dir="5400000" algn="t" rotWithShape="0">
                    <a:srgbClr val="000000">
                      <a:alpha val="40000"/>
                    </a:srgbClr>
                  </a:outerShdw>
                </a:effectLst>
              </a:rPr>
              <a:t>Delta referred to E5-2690v2 FLR</a:t>
            </a: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US" sz="1100" b="1" i="0" baseline="0">
                <a:effectLst>
                  <a:outerShdw blurRad="50800" dist="38100" dir="5400000" algn="t" rotWithShape="0">
                    <a:srgbClr val="000000">
                      <a:alpha val="40000"/>
                    </a:srgbClr>
                  </a:outerShdw>
                </a:effectLst>
              </a:rPr>
              <a:t>(less is better)</a:t>
            </a:r>
            <a:endParaRPr lang="en-US" sz="1100">
              <a:effectLst/>
            </a:endParaRP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endParaRPr lang="en-US">
              <a:effectLst/>
            </a:endParaRPr>
          </a:p>
        </c:rich>
      </c:tx>
      <c:overlay val="0"/>
      <c:spPr>
        <a:noFill/>
        <a:ln>
          <a:noFill/>
        </a:ln>
        <a:effectLst/>
      </c:spPr>
    </c:title>
    <c:autoTitleDeleted val="0"/>
    <c:plotArea>
      <c:layout/>
      <c:barChart>
        <c:barDir val="col"/>
        <c:grouping val="clustered"/>
        <c:varyColors val="0"/>
        <c:ser>
          <c:idx val="4"/>
          <c:order val="1"/>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ref)'!$B$36,'test 5-12 Tera (FLR ref)'!$E$36)</c:f>
              <c:strCache>
                <c:ptCount val="2"/>
                <c:pt idx="0">
                  <c:v>E5-2690v2 (5Gb/s)</c:v>
                </c:pt>
                <c:pt idx="1">
                  <c:v>E5-2690v2 (1Gb)</c:v>
                </c:pt>
              </c:strCache>
            </c:strRef>
          </c:cat>
          <c:val>
            <c:numRef>
              <c:f>('test 5-12 Tera (FLR ref)'!$B$41,'test 5-12 Tera (FLR ref)'!$E$41)</c:f>
              <c:numCache>
                <c:formatCode>0.00%</c:formatCode>
                <c:ptCount val="2"/>
                <c:pt idx="0">
                  <c:v>0.2285185185185189</c:v>
                </c:pt>
                <c:pt idx="1">
                  <c:v>1.702962962962963</c:v>
                </c:pt>
              </c:numCache>
            </c:numRef>
          </c:val>
        </c:ser>
        <c:ser>
          <c:idx val="5"/>
          <c:order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ref)'!$B$36,'test 5-12 Tera (FLR ref)'!$E$36)</c:f>
              <c:strCache>
                <c:ptCount val="2"/>
                <c:pt idx="0">
                  <c:v>E5-2690v2 (5Gb/s)</c:v>
                </c:pt>
                <c:pt idx="1">
                  <c:v>E5-2690v2 (1Gb)</c:v>
                </c:pt>
              </c:strCache>
            </c:strRef>
          </c:cat>
          <c:val>
            <c:numRef>
              <c:f>('test 5-12 Tera (FLR ref)'!$B$42,'test 5-12 Tera (FLR ref)'!$E$42)</c:f>
              <c:numCache>
                <c:formatCode>0.00%</c:formatCode>
                <c:ptCount val="2"/>
                <c:pt idx="0">
                  <c:v>0.25394265232974922</c:v>
                </c:pt>
                <c:pt idx="1">
                  <c:v>1.6648745519713268</c:v>
                </c:pt>
              </c:numCache>
            </c:numRef>
          </c:val>
        </c:ser>
        <c:dLbls>
          <c:showLegendKey val="0"/>
          <c:showVal val="0"/>
          <c:showCatName val="0"/>
          <c:showSerName val="0"/>
          <c:showPercent val="0"/>
          <c:showBubbleSize val="0"/>
        </c:dLbls>
        <c:gapWidth val="100"/>
        <c:axId val="86088704"/>
        <c:axId val="86094592"/>
        <c:extLst>
          <c:ext xmlns:c15="http://schemas.microsoft.com/office/drawing/2012/chart" uri="{02D57815-91ED-43cb-92C2-25804820EDAC}">
            <c15:filteredBarSeries>
              <c15:ser>
                <c:idx val="0"/>
                <c:order val="0"/>
                <c:tx>
                  <c:strRef>
                    <c:extLst>
                      <c:ext uri="{02D57815-91ED-43cb-92C2-25804820EDAC}">
                        <c15:formulaRef>
                          <c15:sqref>'test 5-12 Tera (FLR ref)'!$A$37</c15:sqref>
                        </c15:formulaRef>
                      </c:ext>
                    </c:extLst>
                    <c:strCache>
                      <c:ptCount val="1"/>
                      <c:pt idx="0">
                        <c:v>Tera - Total Time to Complete (MM)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('test 5-12 Tera (FLR ref)'!$B$36,'test 5-12 Tera (FLR ref)'!$D$36:$E$36)</c15:sqref>
                        </c15:formulaRef>
                      </c:ext>
                    </c:extLst>
                    <c:strCache>
                      <c:ptCount val="3"/>
                      <c:pt idx="0">
                        <c:v>E5-2690v2 (5Gb/s)</c:v>
                      </c:pt>
                      <c:pt idx="1">
                        <c:v>E5-2690v2 (HT-off)</c:v>
                      </c:pt>
                      <c:pt idx="2">
                        <c:v>E5-2690v2 (1Gb)</c:v>
                      </c:pt>
                    </c:strCache>
                  </c:strRef>
                </c:cat>
                <c:val>
                  <c:numRef>
                    <c:extLst>
                      <c:ext uri="{02D57815-91ED-43cb-92C2-25804820EDAC}">
                        <c15:formulaRef>
                          <c15:sqref>('test 5-12 Tera (FLR ref)'!$B$37,'test 5-12 Tera (FLR ref)'!$D$37:$E$37)</c15:sqref>
                        </c15:formulaRef>
                      </c:ext>
                    </c:extLst>
                    <c:numCache>
                      <c:formatCode>0.00</c:formatCode>
                      <c:ptCount val="3"/>
                      <c:pt idx="0">
                        <c:v>33.17</c:v>
                      </c:pt>
                      <c:pt idx="1">
                        <c:v>31.91</c:v>
                      </c:pt>
                      <c:pt idx="2">
                        <c:v>72.98</c:v>
                      </c:pt>
                    </c:numCache>
                  </c:numRef>
                </c:val>
              </c15:ser>
            </c15:filteredBarSeries>
            <c15:filteredBarSeries>
              <c15:ser>
                <c:idx val="1"/>
                <c:order val="1"/>
                <c:tx>
                  <c:strRef>
                    <c:extLst xmlns:c15="http://schemas.microsoft.com/office/drawing/2012/chart">
                      <c:ext xmlns:c15="http://schemas.microsoft.com/office/drawing/2012/chart" uri="{02D57815-91ED-43cb-92C2-25804820EDAC}">
                        <c15:formulaRef>
                          <c15:sqref>'test 5-12 Tera (FLR ref)'!$A$38</c15:sqref>
                        </c15:formulaRef>
                      </c:ext>
                    </c:extLst>
                    <c:strCache>
                      <c:ptCount val="1"/>
                      <c:pt idx="0">
                        <c:v>Tera 2 - Total Time to Complete (MM)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xmlns:c15="http://schemas.microsoft.com/office/drawing/2012/chart">
                      <c:ext xmlns:c15="http://schemas.microsoft.com/office/drawing/2012/chart" uri="{02D57815-91ED-43cb-92C2-25804820EDAC}">
                        <c15:formulaRef>
                          <c15:sqref>('test 5-12 Tera (FLR ref)'!$B$36,'test 5-12 Tera (FLR ref)'!$D$36:$E$36)</c15:sqref>
                        </c15:formulaRef>
                      </c:ext>
                    </c:extLst>
                    <c:strCache>
                      <c:ptCount val="3"/>
                      <c:pt idx="0">
                        <c:v>E5-2690v2 (5Gb/s)</c:v>
                      </c:pt>
                      <c:pt idx="1">
                        <c:v>E5-2690v2 (HT-off)</c:v>
                      </c:pt>
                      <c:pt idx="2">
                        <c:v>E5-2690v2 (1Gb)</c:v>
                      </c:pt>
                    </c:strCache>
                  </c:strRef>
                </c:cat>
                <c:val>
                  <c:numRef>
                    <c:extLst xmlns:c15="http://schemas.microsoft.com/office/drawing/2012/chart">
                      <c:ext xmlns:c15="http://schemas.microsoft.com/office/drawing/2012/chart" uri="{02D57815-91ED-43cb-92C2-25804820EDAC}">
                        <c15:formulaRef>
                          <c15:sqref>('test 5-12 Tera (FLR ref)'!$B$38,'test 5-12 Tera (FLR ref)'!$D$38:$E$38)</c15:sqref>
                        </c15:formulaRef>
                      </c:ext>
                    </c:extLst>
                    <c:numCache>
                      <c:formatCode>0.00</c:formatCode>
                      <c:ptCount val="3"/>
                      <c:pt idx="0">
                        <c:v>69.97</c:v>
                      </c:pt>
                      <c:pt idx="1">
                        <c:v>66.7</c:v>
                      </c:pt>
                      <c:pt idx="2">
                        <c:v>148.69999999999999</c:v>
                      </c:pt>
                    </c:numCache>
                  </c:numRef>
                </c:val>
              </c15:ser>
            </c15:filteredBarSeries>
          </c:ext>
        </c:extLst>
      </c:barChart>
      <c:lineChart>
        <c:grouping val="stacked"/>
        <c:varyColors val="0"/>
        <c:ser>
          <c:idx val="2"/>
          <c:order val="0"/>
          <c:spPr>
            <a:ln w="34925" cap="rnd">
              <a:solidFill>
                <a:srgbClr val="FFC000"/>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C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('test 5-12 Tera (FLR ref)'!$B$36,'test 5-12 Tera (FLR ref)'!$E$36)</c:f>
              <c:strCache>
                <c:ptCount val="2"/>
                <c:pt idx="0">
                  <c:v>E5-2690v2 (5Gb/s)</c:v>
                </c:pt>
                <c:pt idx="1">
                  <c:v>E5-2690v2 (1Gb)</c:v>
                </c:pt>
              </c:strCache>
            </c:strRef>
          </c:cat>
          <c:val>
            <c:numRef>
              <c:f>('test 5-12 Tera (FLR ref)'!$B$39,'test 5-12 Tera (FLR ref)'!$E$39)</c:f>
              <c:numCache>
                <c:formatCode>0.00</c:formatCode>
                <c:ptCount val="2"/>
                <c:pt idx="0">
                  <c:v>17.323881000000014</c:v>
                </c:pt>
                <c:pt idx="1">
                  <c:v>31.465087499999989</c:v>
                </c:pt>
              </c:numCache>
            </c:numRef>
          </c:val>
          <c:smooth val="0"/>
        </c:ser>
        <c:dLbls>
          <c:showLegendKey val="0"/>
          <c:showVal val="0"/>
          <c:showCatName val="0"/>
          <c:showSerName val="0"/>
          <c:showPercent val="0"/>
          <c:showBubbleSize val="0"/>
        </c:dLbls>
        <c:marker val="1"/>
        <c:smooth val="0"/>
        <c:axId val="86097920"/>
        <c:axId val="86096128"/>
        <c:extLst>
          <c:ext xmlns:c15="http://schemas.microsoft.com/office/drawing/2012/chart" uri="{02D57815-91ED-43cb-92C2-25804820EDAC}">
            <c15:filteredLineSeries>
              <c15:ser>
                <c:idx val="3"/>
                <c:order val="3"/>
                <c:tx>
                  <c:strRef>
                    <c:extLst>
                      <c:ext uri="{02D57815-91ED-43cb-92C2-25804820EDAC}">
                        <c15:formulaRef>
                          <c15:sqref>'test 5-12 Tera (FLR ref)'!$A$40</c15:sqref>
                        </c15:formulaRef>
                      </c:ext>
                    </c:extLst>
                    <c:strCache>
                      <c:ptCount val="1"/>
                      <c:pt idx="0">
                        <c:v>kWh Delta (%)</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Ref>
                    <c:extLst>
                      <c:ext uri="{02D57815-91ED-43cb-92C2-25804820EDAC}">
                        <c15:formulaRef>
                          <c15:sqref>('test 5-12 Tera (FLR ref)'!$B$36,'test 5-12 Tera (FLR ref)'!$D$36:$E$36)</c15:sqref>
                        </c15:formulaRef>
                      </c:ext>
                    </c:extLst>
                    <c:strCache>
                      <c:ptCount val="3"/>
                      <c:pt idx="0">
                        <c:v>E5-2690v2 (5Gb/s)</c:v>
                      </c:pt>
                      <c:pt idx="1">
                        <c:v>E5-2690v2 (HT-off)</c:v>
                      </c:pt>
                      <c:pt idx="2">
                        <c:v>E5-2690v2 (1Gb)</c:v>
                      </c:pt>
                    </c:strCache>
                  </c:strRef>
                </c:cat>
                <c:val>
                  <c:numRef>
                    <c:extLst>
                      <c:ext uri="{02D57815-91ED-43cb-92C2-25804820EDAC}">
                        <c15:formulaRef>
                          <c15:sqref>('test 5-12 Tera (FLR ref)'!$B$40,'test 5-12 Tera (FLR ref)'!$D$40:$E$40)</c15:sqref>
                        </c15:formulaRef>
                      </c:ext>
                    </c:extLst>
                    <c:numCache>
                      <c:formatCode>0.00%</c:formatCode>
                      <c:ptCount val="3"/>
                      <c:pt idx="0">
                        <c:v>0.17563850455637708</c:v>
                      </c:pt>
                      <c:pt idx="1">
                        <c:v>0.10133355537879707</c:v>
                      </c:pt>
                      <c:pt idx="2">
                        <c:v>1.1352933799438794</c:v>
                      </c:pt>
                    </c:numCache>
                  </c:numRef>
                </c:val>
                <c:smooth val="0"/>
              </c15:ser>
            </c15:filteredLineSeries>
          </c:ext>
        </c:extLst>
      </c:lineChart>
      <c:catAx>
        <c:axId val="86088704"/>
        <c:scaling>
          <c:orientation val="minMax"/>
        </c:scaling>
        <c:delete val="0"/>
        <c:axPos val="b"/>
        <c:numFmt formatCode="General" sourceLinked="1"/>
        <c:majorTickMark val="cross"/>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6094592"/>
        <c:crosses val="autoZero"/>
        <c:auto val="1"/>
        <c:lblAlgn val="ctr"/>
        <c:lblOffset val="100"/>
        <c:noMultiLvlLbl val="0"/>
      </c:catAx>
      <c:valAx>
        <c:axId val="8609459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6088704"/>
        <c:crosses val="autoZero"/>
        <c:crossBetween val="between"/>
      </c:valAx>
      <c:valAx>
        <c:axId val="8609612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FFC000"/>
                </a:solidFill>
                <a:latin typeface="+mn-lt"/>
                <a:ea typeface="+mn-ea"/>
                <a:cs typeface="+mn-cs"/>
              </a:defRPr>
            </a:pPr>
            <a:endParaRPr lang="en-US"/>
          </a:p>
        </c:txPr>
        <c:crossAx val="86097920"/>
        <c:crosses val="max"/>
        <c:crossBetween val="between"/>
      </c:valAx>
      <c:catAx>
        <c:axId val="86097920"/>
        <c:scaling>
          <c:orientation val="minMax"/>
        </c:scaling>
        <c:delete val="1"/>
        <c:axPos val="b"/>
        <c:numFmt formatCode="General" sourceLinked="1"/>
        <c:majorTickMark val="out"/>
        <c:minorTickMark val="none"/>
        <c:tickLblPos val="none"/>
        <c:crossAx val="860961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D2757-ED1C-4295-A56D-22D4B06B0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7416</Words>
  <Characters>42277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Cisco Performance Routing Whitepaper (External)</vt:lpstr>
    </vt:vector>
  </TitlesOfParts>
  <Company>Cisco Systems</Company>
  <LinksUpToDate>false</LinksUpToDate>
  <CharactersWithSpaces>49594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Cisco Performance Routing Whitepaper (External)</dc:title>
  <dc:creator>Steve Simlo</dc:creator>
  <cp:lastModifiedBy>fgrandva</cp:lastModifiedBy>
  <cp:revision>2</cp:revision>
  <cp:lastPrinted>2011-12-19T16:16:00Z</cp:lastPrinted>
  <dcterms:created xsi:type="dcterms:W3CDTF">2015-04-01T08:00:00Z</dcterms:created>
  <dcterms:modified xsi:type="dcterms:W3CDTF">2015-04-01T08:00:00Z</dcterms:modified>
</cp:coreProperties>
</file>